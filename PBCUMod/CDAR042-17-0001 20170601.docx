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90" w:type="dxa"/>
        <w:tblInd w:w="108" w:type="dxa"/>
        <w:tblLayout w:type="fixed"/>
        <w:tblLook w:val="0000" w:firstRow="0" w:lastRow="0" w:firstColumn="0" w:lastColumn="0" w:noHBand="0" w:noVBand="0"/>
      </w:tblPr>
      <w:tblGrid>
        <w:gridCol w:w="3240"/>
        <w:gridCol w:w="7250"/>
      </w:tblGrid>
      <w:tr w:rsidR="00F762BC" w:rsidTr="00E14FE0">
        <w:trPr>
          <w:cantSplit/>
          <w:trHeight w:val="840"/>
        </w:trPr>
        <w:tc>
          <w:tcPr>
            <w:tcW w:w="3240" w:type="dxa"/>
          </w:tcPr>
          <w:p w:rsidR="00F762BC" w:rsidRDefault="00876390" w:rsidP="006F2F10">
            <w:pPr>
              <w:pStyle w:val="En-tte"/>
              <w:tabs>
                <w:tab w:val="clear" w:pos="4320"/>
                <w:tab w:val="clear" w:pos="8640"/>
              </w:tabs>
              <w:jc w:val="center"/>
              <w:rPr>
                <w:rFonts w:ascii="Arial" w:hAnsi="Arial"/>
                <w:noProof/>
                <w:lang w:val="en-GB"/>
              </w:rPr>
            </w:pPr>
            <w:r>
              <w:rPr>
                <w:rFonts w:ascii="Arial" w:hAnsi="Arial"/>
                <w:noProof/>
                <w:lang w:val="fr-FR" w:eastAsia="fr-FR"/>
              </w:rPr>
              <w:drawing>
                <wp:anchor distT="0" distB="0" distL="114300" distR="114300" simplePos="0" relativeHeight="251657728" behindDoc="0" locked="0" layoutInCell="1" allowOverlap="1">
                  <wp:simplePos x="0" y="0"/>
                  <wp:positionH relativeFrom="column">
                    <wp:posOffset>12065</wp:posOffset>
                  </wp:positionH>
                  <wp:positionV relativeFrom="paragraph">
                    <wp:posOffset>40005</wp:posOffset>
                  </wp:positionV>
                  <wp:extent cx="1600200" cy="469900"/>
                  <wp:effectExtent l="19050" t="0" r="0" b="0"/>
                  <wp:wrapNone/>
                  <wp:docPr id="12" name="Picture 12" descr="Logo Europro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Europrop_"/>
                          <pic:cNvPicPr>
                            <a:picLocks noChangeAspect="1" noChangeArrowheads="1"/>
                          </pic:cNvPicPr>
                        </pic:nvPicPr>
                        <pic:blipFill>
                          <a:blip r:embed="rId7" cstate="print"/>
                          <a:srcRect/>
                          <a:stretch>
                            <a:fillRect/>
                          </a:stretch>
                        </pic:blipFill>
                        <pic:spPr bwMode="auto">
                          <a:xfrm>
                            <a:off x="0" y="0"/>
                            <a:ext cx="1600200" cy="469900"/>
                          </a:xfrm>
                          <a:prstGeom prst="rect">
                            <a:avLst/>
                          </a:prstGeom>
                          <a:noFill/>
                          <a:ln w="9525">
                            <a:noFill/>
                            <a:miter lim="800000"/>
                            <a:headEnd/>
                            <a:tailEnd/>
                          </a:ln>
                        </pic:spPr>
                      </pic:pic>
                    </a:graphicData>
                  </a:graphic>
                </wp:anchor>
              </w:drawing>
            </w:r>
          </w:p>
        </w:tc>
        <w:tc>
          <w:tcPr>
            <w:tcW w:w="7250" w:type="dxa"/>
            <w:shd w:val="clear" w:color="auto" w:fill="auto"/>
            <w:vAlign w:val="center"/>
          </w:tcPr>
          <w:p w:rsidR="00F762BC" w:rsidRPr="0010451C" w:rsidRDefault="00F762BC" w:rsidP="006F2F10">
            <w:pPr>
              <w:tabs>
                <w:tab w:val="left" w:pos="2862"/>
                <w:tab w:val="right" w:pos="4032"/>
              </w:tabs>
              <w:jc w:val="right"/>
              <w:rPr>
                <w:rFonts w:ascii="Arial" w:hAnsi="Arial" w:cs="Arial"/>
              </w:rPr>
            </w:pPr>
            <w:r w:rsidRPr="003C58EB">
              <w:rPr>
                <w:rFonts w:ascii="Arial" w:hAnsi="Arial" w:cs="Arial"/>
                <w:b/>
                <w:sz w:val="28"/>
                <w:szCs w:val="28"/>
                <w:lang w:val="fr-FR"/>
              </w:rPr>
              <w:t>COMPONENT DEFINITION ALTERATION REQUEST</w:t>
            </w:r>
          </w:p>
        </w:tc>
      </w:tr>
    </w:tbl>
    <w:p w:rsidR="00B25FC8" w:rsidRPr="003C58EB" w:rsidRDefault="00B25FC8">
      <w:pPr>
        <w:rPr>
          <w:rFonts w:ascii="Arial" w:hAnsi="Arial"/>
          <w:sz w:val="10"/>
          <w:szCs w:val="10"/>
          <w:lang w:val="fr-FR"/>
        </w:rPr>
      </w:pPr>
    </w:p>
    <w:tbl>
      <w:tblPr>
        <w:tblW w:w="10483"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7"/>
        <w:gridCol w:w="764"/>
        <w:gridCol w:w="734"/>
        <w:gridCol w:w="1497"/>
        <w:gridCol w:w="1498"/>
        <w:gridCol w:w="1497"/>
        <w:gridCol w:w="1498"/>
        <w:gridCol w:w="80"/>
        <w:gridCol w:w="1418"/>
      </w:tblGrid>
      <w:tr w:rsidR="00237FAB" w:rsidTr="00237FAB">
        <w:trPr>
          <w:trHeight w:val="340"/>
        </w:trPr>
        <w:tc>
          <w:tcPr>
            <w:tcW w:w="2261" w:type="dxa"/>
            <w:gridSpan w:val="2"/>
            <w:tcBorders>
              <w:top w:val="single" w:sz="12" w:space="0" w:color="auto"/>
              <w:left w:val="single" w:sz="12" w:space="0" w:color="auto"/>
              <w:bottom w:val="single" w:sz="2" w:space="0" w:color="auto"/>
              <w:right w:val="single" w:sz="12" w:space="0" w:color="auto"/>
            </w:tcBorders>
            <w:shd w:val="pct25" w:color="C0C0C0" w:fill="auto"/>
            <w:vAlign w:val="center"/>
          </w:tcPr>
          <w:p w:rsidR="00237FAB" w:rsidRPr="00AC3056" w:rsidRDefault="00237FAB" w:rsidP="00237FAB">
            <w:pPr>
              <w:rPr>
                <w:rFonts w:ascii="Arial" w:hAnsi="Arial"/>
                <w:b/>
                <w:lang w:val="fr-FR"/>
              </w:rPr>
            </w:pPr>
            <w:r w:rsidRPr="00AC3056">
              <w:rPr>
                <w:rFonts w:ascii="Arial" w:hAnsi="Arial"/>
                <w:b/>
                <w:lang w:val="fr-FR"/>
              </w:rPr>
              <w:t xml:space="preserve">CDAR </w:t>
            </w:r>
            <w:r>
              <w:rPr>
                <w:rFonts w:ascii="Arial" w:hAnsi="Arial"/>
                <w:b/>
                <w:lang w:val="fr-FR"/>
              </w:rPr>
              <w:t>NUMBER :</w:t>
            </w:r>
          </w:p>
        </w:tc>
        <w:tc>
          <w:tcPr>
            <w:tcW w:w="6804" w:type="dxa"/>
            <w:gridSpan w:val="6"/>
            <w:tcBorders>
              <w:top w:val="single" w:sz="12" w:space="0" w:color="auto"/>
              <w:left w:val="single" w:sz="12" w:space="0" w:color="auto"/>
              <w:bottom w:val="single" w:sz="2" w:space="0" w:color="auto"/>
              <w:right w:val="single" w:sz="12" w:space="0" w:color="auto"/>
            </w:tcBorders>
            <w:shd w:val="pct25" w:color="C0C0C0" w:fill="auto"/>
            <w:vAlign w:val="center"/>
          </w:tcPr>
          <w:p w:rsidR="00237FAB" w:rsidRPr="00BF49EF" w:rsidRDefault="00237FAB" w:rsidP="008B36EB">
            <w:pPr>
              <w:rPr>
                <w:rFonts w:ascii="Arial" w:hAnsi="Arial" w:cs="Arial"/>
                <w:b/>
                <w:sz w:val="24"/>
                <w:szCs w:val="24"/>
                <w:lang w:val="fr-FR"/>
              </w:rPr>
            </w:pPr>
            <w:r w:rsidRPr="00BF49EF">
              <w:rPr>
                <w:rFonts w:ascii="Arial" w:hAnsi="Arial" w:cs="Arial"/>
                <w:b/>
              </w:rPr>
              <w:t>CDAR042-</w:t>
            </w:r>
            <w:r w:rsidR="008B36EB">
              <w:rPr>
                <w:rFonts w:ascii="Arial" w:hAnsi="Arial" w:cs="Arial"/>
                <w:b/>
              </w:rPr>
              <w:t>17</w:t>
            </w:r>
            <w:r w:rsidRPr="00BF49EF">
              <w:rPr>
                <w:rFonts w:ascii="Arial" w:hAnsi="Arial" w:cs="Arial"/>
                <w:b/>
              </w:rPr>
              <w:t>-</w:t>
            </w:r>
            <w:r w:rsidR="00AA7E7B">
              <w:rPr>
                <w:rFonts w:ascii="Arial" w:hAnsi="Arial" w:cs="Arial"/>
                <w:b/>
              </w:rPr>
              <w:t>0001</w:t>
            </w:r>
          </w:p>
        </w:tc>
        <w:tc>
          <w:tcPr>
            <w:tcW w:w="1418" w:type="dxa"/>
            <w:tcBorders>
              <w:top w:val="single" w:sz="12" w:space="0" w:color="auto"/>
              <w:left w:val="single" w:sz="12" w:space="0" w:color="auto"/>
              <w:bottom w:val="single" w:sz="2" w:space="0" w:color="auto"/>
              <w:right w:val="single" w:sz="12" w:space="0" w:color="auto"/>
            </w:tcBorders>
            <w:shd w:val="pct25" w:color="C0C0C0" w:fill="auto"/>
          </w:tcPr>
          <w:p w:rsidR="00237FAB" w:rsidRPr="00B6423E" w:rsidRDefault="00237FAB" w:rsidP="00237FAB">
            <w:pPr>
              <w:rPr>
                <w:rFonts w:ascii="Arial" w:hAnsi="Arial"/>
                <w:b/>
                <w:sz w:val="24"/>
                <w:szCs w:val="24"/>
                <w:lang w:val="fr-FR"/>
              </w:rPr>
            </w:pPr>
            <w:r>
              <w:rPr>
                <w:rFonts w:ascii="Arial" w:hAnsi="Arial"/>
                <w:b/>
                <w:sz w:val="24"/>
                <w:szCs w:val="24"/>
                <w:lang w:val="fr-FR"/>
              </w:rPr>
              <w:t>Section A</w:t>
            </w:r>
          </w:p>
        </w:tc>
      </w:tr>
      <w:tr w:rsidR="00237FAB" w:rsidTr="00AC3056">
        <w:trPr>
          <w:trHeight w:val="340"/>
        </w:trPr>
        <w:tc>
          <w:tcPr>
            <w:tcW w:w="10483" w:type="dxa"/>
            <w:gridSpan w:val="9"/>
            <w:tcBorders>
              <w:top w:val="single" w:sz="12" w:space="0" w:color="auto"/>
              <w:left w:val="single" w:sz="12" w:space="0" w:color="auto"/>
              <w:bottom w:val="single" w:sz="2" w:space="0" w:color="auto"/>
              <w:right w:val="single" w:sz="12" w:space="0" w:color="auto"/>
            </w:tcBorders>
            <w:shd w:val="pct25" w:color="C0C0C0" w:fill="auto"/>
            <w:vAlign w:val="center"/>
          </w:tcPr>
          <w:p w:rsidR="00237FAB" w:rsidRPr="00CF15E6" w:rsidRDefault="00237FAB" w:rsidP="00237FAB">
            <w:pPr>
              <w:ind w:right="-108"/>
              <w:rPr>
                <w:rFonts w:ascii="Arial" w:hAnsi="Arial"/>
                <w:b/>
              </w:rPr>
            </w:pPr>
            <w:r w:rsidRPr="00CF15E6">
              <w:rPr>
                <w:rFonts w:ascii="Arial" w:hAnsi="Arial"/>
                <w:b/>
              </w:rPr>
              <w:t>REQUESTED BY:</w:t>
            </w:r>
          </w:p>
        </w:tc>
      </w:tr>
      <w:tr w:rsidR="00237FAB" w:rsidTr="003751F1">
        <w:trPr>
          <w:trHeight w:val="340"/>
        </w:trPr>
        <w:tc>
          <w:tcPr>
            <w:tcW w:w="1497" w:type="dxa"/>
            <w:tcBorders>
              <w:top w:val="single" w:sz="2" w:space="0" w:color="auto"/>
              <w:left w:val="single" w:sz="1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Pr>
                <w:rFonts w:ascii="Arial" w:hAnsi="Arial"/>
              </w:rPr>
              <w:t>GE A</w:t>
            </w:r>
            <w:r w:rsidR="00237FAB" w:rsidRPr="008E5589">
              <w:rPr>
                <w:rFonts w:ascii="Arial" w:hAnsi="Arial"/>
              </w:rPr>
              <w:t>V</w:t>
            </w:r>
            <w:r w:rsidR="00237FAB">
              <w:rPr>
                <w:rFonts w:ascii="Arial" w:hAnsi="Arial"/>
              </w:rPr>
              <w:t>IO</w:t>
            </w:r>
          </w:p>
        </w:tc>
        <w:tc>
          <w:tcPr>
            <w:tcW w:w="1498" w:type="dxa"/>
            <w:gridSpan w:val="2"/>
            <w:tcBorders>
              <w:top w:val="single" w:sz="2" w:space="0" w:color="auto"/>
              <w:left w:val="single" w:sz="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sidRPr="008E5589">
              <w:rPr>
                <w:rFonts w:ascii="Arial" w:hAnsi="Arial"/>
              </w:rPr>
              <w:t>ITP</w:t>
            </w:r>
          </w:p>
        </w:tc>
        <w:tc>
          <w:tcPr>
            <w:tcW w:w="1497" w:type="dxa"/>
            <w:tcBorders>
              <w:top w:val="single" w:sz="2" w:space="0" w:color="auto"/>
              <w:left w:val="single" w:sz="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sidRPr="008E5589">
              <w:rPr>
                <w:rFonts w:ascii="Arial" w:hAnsi="Arial"/>
              </w:rPr>
              <w:t>MTU</w:t>
            </w:r>
          </w:p>
        </w:tc>
        <w:tc>
          <w:tcPr>
            <w:tcW w:w="1498" w:type="dxa"/>
            <w:tcBorders>
              <w:top w:val="single" w:sz="2" w:space="0" w:color="auto"/>
              <w:left w:val="single" w:sz="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sidRPr="008E5589">
              <w:rPr>
                <w:rFonts w:ascii="Arial" w:hAnsi="Arial"/>
              </w:rPr>
              <w:t>RR</w:t>
            </w:r>
          </w:p>
        </w:tc>
        <w:tc>
          <w:tcPr>
            <w:tcW w:w="1497" w:type="dxa"/>
            <w:tcBorders>
              <w:top w:val="single" w:sz="2" w:space="0" w:color="auto"/>
              <w:left w:val="single" w:sz="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sidRPr="008E5589">
              <w:rPr>
                <w:rFonts w:ascii="Arial" w:hAnsi="Arial"/>
              </w:rPr>
              <w:t>SN</w:t>
            </w:r>
          </w:p>
        </w:tc>
        <w:tc>
          <w:tcPr>
            <w:tcW w:w="1498" w:type="dxa"/>
            <w:tcBorders>
              <w:top w:val="single" w:sz="2" w:space="0" w:color="auto"/>
              <w:left w:val="single" w:sz="2" w:space="0" w:color="auto"/>
              <w:bottom w:val="single" w:sz="12" w:space="0" w:color="auto"/>
              <w:right w:val="single" w:sz="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1"/>
                  </w:checkBox>
                </w:ffData>
              </w:fldChar>
            </w:r>
            <w:bookmarkStart w:id="0" w:name="Check29"/>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bookmarkEnd w:id="0"/>
            <w:r w:rsidR="00237FAB">
              <w:rPr>
                <w:rFonts w:cs="Arial"/>
              </w:rPr>
              <w:t xml:space="preserve">     </w:t>
            </w:r>
            <w:r w:rsidR="00237FAB" w:rsidRPr="008E5589">
              <w:rPr>
                <w:rFonts w:ascii="Arial" w:hAnsi="Arial"/>
              </w:rPr>
              <w:t>UM</w:t>
            </w:r>
            <w:r w:rsidR="00237FAB">
              <w:rPr>
                <w:rFonts w:ascii="Arial" w:hAnsi="Arial"/>
              </w:rPr>
              <w:t>BRA</w:t>
            </w:r>
          </w:p>
        </w:tc>
        <w:tc>
          <w:tcPr>
            <w:tcW w:w="1498" w:type="dxa"/>
            <w:gridSpan w:val="2"/>
            <w:tcBorders>
              <w:top w:val="single" w:sz="2" w:space="0" w:color="auto"/>
              <w:left w:val="single" w:sz="2" w:space="0" w:color="auto"/>
              <w:bottom w:val="single" w:sz="12" w:space="0" w:color="auto"/>
              <w:right w:val="single" w:sz="12" w:space="0" w:color="auto"/>
            </w:tcBorders>
            <w:shd w:val="pct25" w:color="C0C0C0" w:fill="auto"/>
            <w:vAlign w:val="center"/>
          </w:tcPr>
          <w:p w:rsidR="00237FAB" w:rsidRPr="008E5589" w:rsidRDefault="00721823" w:rsidP="00237FAB">
            <w:pPr>
              <w:rPr>
                <w:rFonts w:ascii="Arial" w:hAnsi="Arial"/>
              </w:rPr>
            </w:pPr>
            <w:r>
              <w:rPr>
                <w:rFonts w:cs="Arial"/>
              </w:rPr>
              <w:fldChar w:fldCharType="begin">
                <w:ffData>
                  <w:name w:val="Check29"/>
                  <w:enabled/>
                  <w:calcOnExit w:val="0"/>
                  <w:checkBox>
                    <w:sizeAuto/>
                    <w:default w:val="0"/>
                  </w:checkBox>
                </w:ffData>
              </w:fldChar>
            </w:r>
            <w:r w:rsidR="00237FAB">
              <w:rPr>
                <w:rFonts w:cs="Arial"/>
              </w:rPr>
              <w:instrText xml:space="preserve"> FORMCHECKBOX </w:instrText>
            </w:r>
            <w:r w:rsidR="00FA3BBC">
              <w:rPr>
                <w:rFonts w:cs="Arial"/>
              </w:rPr>
            </w:r>
            <w:r w:rsidR="00FA3BBC">
              <w:rPr>
                <w:rFonts w:cs="Arial"/>
              </w:rPr>
              <w:fldChar w:fldCharType="separate"/>
            </w:r>
            <w:r>
              <w:rPr>
                <w:rFonts w:cs="Arial"/>
              </w:rPr>
              <w:fldChar w:fldCharType="end"/>
            </w:r>
            <w:r w:rsidR="00237FAB">
              <w:rPr>
                <w:rFonts w:cs="Arial"/>
              </w:rPr>
              <w:t xml:space="preserve">     </w:t>
            </w:r>
            <w:r w:rsidR="00237FAB">
              <w:rPr>
                <w:rFonts w:ascii="Arial" w:hAnsi="Arial"/>
              </w:rPr>
              <w:t>EPI</w:t>
            </w:r>
          </w:p>
        </w:tc>
      </w:tr>
    </w:tbl>
    <w:p w:rsidR="00AC3056" w:rsidRPr="003C58EB" w:rsidRDefault="00AC3056">
      <w:pPr>
        <w:rPr>
          <w:rFonts w:ascii="Arial" w:hAnsi="Arial" w:cs="Arial"/>
          <w:sz w:val="10"/>
          <w:szCs w:val="10"/>
        </w:rPr>
      </w:pPr>
    </w:p>
    <w:tbl>
      <w:tblPr>
        <w:tblW w:w="10483"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23"/>
        <w:gridCol w:w="3732"/>
        <w:gridCol w:w="286"/>
        <w:gridCol w:w="3399"/>
        <w:gridCol w:w="425"/>
        <w:gridCol w:w="1418"/>
      </w:tblGrid>
      <w:tr w:rsidR="00FD3981" w:rsidTr="00FD3981">
        <w:trPr>
          <w:trHeight w:val="340"/>
        </w:trPr>
        <w:tc>
          <w:tcPr>
            <w:tcW w:w="9065" w:type="dxa"/>
            <w:gridSpan w:val="5"/>
            <w:tcBorders>
              <w:top w:val="single" w:sz="12" w:space="0" w:color="auto"/>
              <w:left w:val="single" w:sz="12" w:space="0" w:color="auto"/>
              <w:bottom w:val="single" w:sz="2" w:space="0" w:color="auto"/>
              <w:right w:val="single" w:sz="12" w:space="0" w:color="auto"/>
            </w:tcBorders>
            <w:shd w:val="pct25" w:color="C0C0C0" w:fill="auto"/>
            <w:vAlign w:val="center"/>
          </w:tcPr>
          <w:p w:rsidR="00FD3981" w:rsidRPr="00CF15E6" w:rsidRDefault="00FD3981" w:rsidP="00D1472A">
            <w:pPr>
              <w:tabs>
                <w:tab w:val="left" w:pos="360"/>
              </w:tabs>
              <w:ind w:left="5"/>
              <w:rPr>
                <w:rFonts w:ascii="Arial" w:hAnsi="Arial"/>
                <w:b/>
              </w:rPr>
            </w:pPr>
            <w:r w:rsidRPr="00CF15E6">
              <w:rPr>
                <w:rFonts w:ascii="Arial" w:hAnsi="Arial"/>
                <w:b/>
              </w:rPr>
              <w:t>DECISION</w:t>
            </w:r>
          </w:p>
        </w:tc>
        <w:tc>
          <w:tcPr>
            <w:tcW w:w="1418" w:type="dxa"/>
            <w:tcBorders>
              <w:top w:val="single" w:sz="12" w:space="0" w:color="auto"/>
              <w:left w:val="single" w:sz="12" w:space="0" w:color="auto"/>
              <w:bottom w:val="single" w:sz="12" w:space="0" w:color="auto"/>
              <w:right w:val="single" w:sz="12" w:space="0" w:color="auto"/>
            </w:tcBorders>
            <w:shd w:val="pct25" w:color="C0C0C0" w:fill="auto"/>
            <w:vAlign w:val="center"/>
          </w:tcPr>
          <w:p w:rsidR="00FD3981" w:rsidRPr="00CF15E6" w:rsidRDefault="00FD3981" w:rsidP="00D1472A">
            <w:pPr>
              <w:tabs>
                <w:tab w:val="left" w:pos="360"/>
              </w:tabs>
              <w:ind w:left="5"/>
              <w:rPr>
                <w:rFonts w:ascii="Arial" w:hAnsi="Arial"/>
                <w:b/>
              </w:rPr>
            </w:pPr>
            <w:r>
              <w:rPr>
                <w:rFonts w:ascii="Arial" w:hAnsi="Arial"/>
                <w:b/>
                <w:sz w:val="24"/>
                <w:szCs w:val="24"/>
                <w:lang w:val="fr-FR"/>
              </w:rPr>
              <w:t>Section B</w:t>
            </w:r>
          </w:p>
        </w:tc>
      </w:tr>
      <w:tr w:rsidR="0061202A" w:rsidTr="00AC3056">
        <w:trPr>
          <w:trHeight w:val="340"/>
        </w:trPr>
        <w:tc>
          <w:tcPr>
            <w:tcW w:w="5241" w:type="dxa"/>
            <w:gridSpan w:val="3"/>
            <w:tcBorders>
              <w:top w:val="single" w:sz="2" w:space="0" w:color="auto"/>
              <w:left w:val="single" w:sz="12" w:space="0" w:color="auto"/>
              <w:bottom w:val="single" w:sz="12" w:space="0" w:color="auto"/>
              <w:right w:val="single" w:sz="2" w:space="0" w:color="auto"/>
            </w:tcBorders>
            <w:shd w:val="pct25" w:color="C0C0C0" w:fill="auto"/>
            <w:vAlign w:val="center"/>
          </w:tcPr>
          <w:p w:rsidR="0061202A" w:rsidRDefault="00721823" w:rsidP="00B25FC8">
            <w:pPr>
              <w:pStyle w:val="Corpsdetexte"/>
              <w:tabs>
                <w:tab w:val="left" w:pos="1080"/>
                <w:tab w:val="left" w:pos="2340"/>
                <w:tab w:val="left" w:pos="3330"/>
                <w:tab w:val="left" w:pos="3600"/>
              </w:tabs>
              <w:rPr>
                <w:u w:val="single"/>
              </w:rPr>
            </w:pPr>
            <w:r>
              <w:rPr>
                <w:rFonts w:cs="Arial"/>
                <w:sz w:val="20"/>
              </w:rPr>
              <w:fldChar w:fldCharType="begin">
                <w:ffData>
                  <w:name w:val="Check29"/>
                  <w:enabled/>
                  <w:calcOnExit w:val="0"/>
                  <w:checkBox>
                    <w:sizeAuto/>
                    <w:default w:val="0"/>
                  </w:checkBox>
                </w:ffData>
              </w:fldChar>
            </w:r>
            <w:r w:rsidR="0061202A">
              <w:rPr>
                <w:rFonts w:cs="Arial"/>
                <w:sz w:val="20"/>
              </w:rPr>
              <w:instrText xml:space="preserve"> FORMCHECKBOX </w:instrText>
            </w:r>
            <w:r w:rsidR="00FA3BBC">
              <w:rPr>
                <w:rFonts w:cs="Arial"/>
                <w:sz w:val="20"/>
              </w:rPr>
            </w:r>
            <w:r w:rsidR="00FA3BBC">
              <w:rPr>
                <w:rFonts w:cs="Arial"/>
                <w:sz w:val="20"/>
              </w:rPr>
              <w:fldChar w:fldCharType="separate"/>
            </w:r>
            <w:r>
              <w:rPr>
                <w:rFonts w:cs="Arial"/>
                <w:sz w:val="20"/>
              </w:rPr>
              <w:fldChar w:fldCharType="end"/>
            </w:r>
            <w:r w:rsidR="0061202A">
              <w:rPr>
                <w:rFonts w:cs="Arial"/>
                <w:sz w:val="20"/>
              </w:rPr>
              <w:t xml:space="preserve">     ACCEPTED</w:t>
            </w:r>
          </w:p>
        </w:tc>
        <w:bookmarkStart w:id="1" w:name="Check30"/>
        <w:tc>
          <w:tcPr>
            <w:tcW w:w="5242" w:type="dxa"/>
            <w:gridSpan w:val="3"/>
            <w:tcBorders>
              <w:top w:val="single" w:sz="2" w:space="0" w:color="auto"/>
              <w:left w:val="single" w:sz="2" w:space="0" w:color="auto"/>
              <w:bottom w:val="single" w:sz="12" w:space="0" w:color="auto"/>
              <w:right w:val="single" w:sz="12" w:space="0" w:color="auto"/>
            </w:tcBorders>
            <w:shd w:val="pct25" w:color="C0C0C0" w:fill="auto"/>
            <w:vAlign w:val="center"/>
          </w:tcPr>
          <w:p w:rsidR="0061202A" w:rsidRDefault="00721823" w:rsidP="00B25FC8">
            <w:pPr>
              <w:pStyle w:val="Corpsdetexte"/>
              <w:tabs>
                <w:tab w:val="left" w:pos="1080"/>
                <w:tab w:val="left" w:pos="2340"/>
                <w:tab w:val="left" w:pos="3330"/>
                <w:tab w:val="left" w:pos="3600"/>
              </w:tabs>
              <w:rPr>
                <w:u w:val="single"/>
              </w:rPr>
            </w:pPr>
            <w:r>
              <w:rPr>
                <w:sz w:val="20"/>
              </w:rPr>
              <w:fldChar w:fldCharType="begin">
                <w:ffData>
                  <w:name w:val="Check30"/>
                  <w:enabled/>
                  <w:calcOnExit w:val="0"/>
                  <w:checkBox>
                    <w:sizeAuto/>
                    <w:default w:val="0"/>
                  </w:checkBox>
                </w:ffData>
              </w:fldChar>
            </w:r>
            <w:r w:rsidR="0061202A">
              <w:rPr>
                <w:sz w:val="20"/>
              </w:rPr>
              <w:instrText xml:space="preserve"> FORMCHECKBOX </w:instrText>
            </w:r>
            <w:r w:rsidR="00FA3BBC">
              <w:rPr>
                <w:sz w:val="20"/>
              </w:rPr>
            </w:r>
            <w:r w:rsidR="00FA3BBC">
              <w:rPr>
                <w:sz w:val="20"/>
              </w:rPr>
              <w:fldChar w:fldCharType="separate"/>
            </w:r>
            <w:r>
              <w:rPr>
                <w:sz w:val="20"/>
              </w:rPr>
              <w:fldChar w:fldCharType="end"/>
            </w:r>
            <w:bookmarkEnd w:id="1"/>
            <w:r w:rsidR="0061202A">
              <w:rPr>
                <w:sz w:val="20"/>
              </w:rPr>
              <w:t xml:space="preserve">     REJECTED</w:t>
            </w:r>
          </w:p>
        </w:tc>
      </w:tr>
      <w:tr w:rsidR="006C7D21" w:rsidTr="006C7D21">
        <w:trPr>
          <w:trHeight w:val="340"/>
        </w:trPr>
        <w:tc>
          <w:tcPr>
            <w:tcW w:w="10483" w:type="dxa"/>
            <w:gridSpan w:val="6"/>
            <w:tcBorders>
              <w:top w:val="single" w:sz="2" w:space="0" w:color="auto"/>
              <w:left w:val="single" w:sz="12" w:space="0" w:color="auto"/>
              <w:bottom w:val="single" w:sz="12" w:space="0" w:color="auto"/>
              <w:right w:val="single" w:sz="12" w:space="0" w:color="auto"/>
            </w:tcBorders>
            <w:shd w:val="pct25" w:color="C0C0C0" w:fill="auto"/>
            <w:vAlign w:val="center"/>
          </w:tcPr>
          <w:p w:rsidR="007812C8" w:rsidRDefault="006C7D21" w:rsidP="007812C8">
            <w:pPr>
              <w:pStyle w:val="Corpsdetexte"/>
              <w:tabs>
                <w:tab w:val="left" w:pos="1080"/>
                <w:tab w:val="left" w:pos="2340"/>
                <w:tab w:val="left" w:pos="3330"/>
                <w:tab w:val="left" w:pos="3600"/>
              </w:tabs>
              <w:jc w:val="center"/>
              <w:rPr>
                <w:rStyle w:val="Accentuation"/>
                <w:sz w:val="20"/>
              </w:rPr>
            </w:pPr>
            <w:r w:rsidRPr="006C7D21">
              <w:rPr>
                <w:rStyle w:val="Accentuation"/>
                <w:sz w:val="20"/>
              </w:rPr>
              <w:t>The proposed alteration is classified as “MINOR</w:t>
            </w:r>
            <w:r w:rsidR="007812C8">
              <w:rPr>
                <w:rStyle w:val="Accentuation"/>
                <w:sz w:val="20"/>
              </w:rPr>
              <w:t xml:space="preserve"> without substantiation</w:t>
            </w:r>
            <w:r w:rsidRPr="006C7D21">
              <w:rPr>
                <w:rStyle w:val="Accentuation"/>
                <w:sz w:val="20"/>
              </w:rPr>
              <w:t xml:space="preserve">” in accordance with </w:t>
            </w:r>
          </w:p>
          <w:p w:rsidR="006C7D21" w:rsidRPr="006C7D21" w:rsidRDefault="006C7D21" w:rsidP="007812C8">
            <w:pPr>
              <w:pStyle w:val="Corpsdetexte"/>
              <w:tabs>
                <w:tab w:val="left" w:pos="1080"/>
                <w:tab w:val="left" w:pos="2340"/>
                <w:tab w:val="left" w:pos="3330"/>
                <w:tab w:val="left" w:pos="3600"/>
              </w:tabs>
              <w:jc w:val="center"/>
              <w:rPr>
                <w:sz w:val="20"/>
              </w:rPr>
            </w:pPr>
            <w:r w:rsidRPr="006C7D21">
              <w:rPr>
                <w:rStyle w:val="Accentuation"/>
                <w:sz w:val="20"/>
              </w:rPr>
              <w:t xml:space="preserve">OI-42N0900-E-EP-08-0011. </w:t>
            </w:r>
            <w:r w:rsidR="007812C8">
              <w:rPr>
                <w:rStyle w:val="Accentuation"/>
                <w:sz w:val="20"/>
              </w:rPr>
              <w:t>Justification</w:t>
            </w:r>
            <w:r w:rsidRPr="006C7D21">
              <w:rPr>
                <w:rStyle w:val="Accentuation"/>
                <w:sz w:val="20"/>
              </w:rPr>
              <w:t xml:space="preserve"> </w:t>
            </w:r>
            <w:proofErr w:type="gramStart"/>
            <w:r w:rsidRPr="006C7D21">
              <w:rPr>
                <w:rStyle w:val="Accentuation"/>
                <w:sz w:val="20"/>
              </w:rPr>
              <w:t>is provided</w:t>
            </w:r>
            <w:proofErr w:type="gramEnd"/>
            <w:r w:rsidRPr="006C7D21">
              <w:rPr>
                <w:rStyle w:val="Accentuation"/>
                <w:sz w:val="20"/>
              </w:rPr>
              <w:t xml:space="preserve"> in Section “F” and “G”.</w:t>
            </w:r>
          </w:p>
        </w:tc>
      </w:tr>
      <w:tr w:rsidR="0052073F" w:rsidTr="0052073F">
        <w:trPr>
          <w:trHeight w:val="340"/>
        </w:trPr>
        <w:tc>
          <w:tcPr>
            <w:tcW w:w="1223" w:type="dxa"/>
            <w:tcBorders>
              <w:top w:val="single" w:sz="4" w:space="0" w:color="auto"/>
              <w:left w:val="single" w:sz="12" w:space="0" w:color="auto"/>
              <w:bottom w:val="single" w:sz="4" w:space="0" w:color="auto"/>
              <w:right w:val="single" w:sz="4" w:space="0" w:color="auto"/>
            </w:tcBorders>
            <w:shd w:val="pct25" w:color="C0C0C0" w:fill="auto"/>
            <w:vAlign w:val="center"/>
          </w:tcPr>
          <w:p w:rsidR="0052073F" w:rsidRPr="009623DC" w:rsidRDefault="0052073F">
            <w:pPr>
              <w:rPr>
                <w:rFonts w:ascii="Arial" w:hAnsi="Arial"/>
                <w:sz w:val="16"/>
                <w:szCs w:val="16"/>
              </w:rPr>
            </w:pPr>
            <w:r w:rsidRPr="009623DC">
              <w:rPr>
                <w:rFonts w:ascii="Arial" w:hAnsi="Arial"/>
                <w:sz w:val="16"/>
                <w:szCs w:val="16"/>
              </w:rPr>
              <w:t>FUNCTION</w:t>
            </w:r>
          </w:p>
        </w:tc>
        <w:tc>
          <w:tcPr>
            <w:tcW w:w="3732" w:type="dxa"/>
            <w:tcBorders>
              <w:top w:val="single" w:sz="4" w:space="0" w:color="auto"/>
              <w:left w:val="single" w:sz="4" w:space="0" w:color="auto"/>
              <w:bottom w:val="single" w:sz="4" w:space="0" w:color="auto"/>
              <w:right w:val="single" w:sz="4" w:space="0" w:color="auto"/>
            </w:tcBorders>
            <w:shd w:val="pct25" w:color="C0C0C0" w:fill="auto"/>
            <w:vAlign w:val="center"/>
          </w:tcPr>
          <w:p w:rsidR="0052073F" w:rsidRPr="009623DC" w:rsidRDefault="0052073F">
            <w:pPr>
              <w:pStyle w:val="En-tte"/>
              <w:tabs>
                <w:tab w:val="clear" w:pos="4320"/>
                <w:tab w:val="clear" w:pos="8640"/>
              </w:tabs>
              <w:rPr>
                <w:rFonts w:ascii="Arial" w:hAnsi="Arial"/>
                <w:sz w:val="16"/>
                <w:szCs w:val="16"/>
              </w:rPr>
            </w:pPr>
            <w:r>
              <w:rPr>
                <w:rFonts w:ascii="Arial" w:hAnsi="Arial"/>
                <w:sz w:val="16"/>
                <w:szCs w:val="16"/>
              </w:rPr>
              <w:t xml:space="preserve">PLOT </w:t>
            </w:r>
            <w:r w:rsidRPr="009623DC">
              <w:rPr>
                <w:rFonts w:ascii="Arial" w:hAnsi="Arial"/>
                <w:sz w:val="16"/>
                <w:szCs w:val="16"/>
              </w:rPr>
              <w:t>NAME</w:t>
            </w:r>
          </w:p>
        </w:tc>
        <w:tc>
          <w:tcPr>
            <w:tcW w:w="3685" w:type="dxa"/>
            <w:gridSpan w:val="2"/>
            <w:tcBorders>
              <w:top w:val="single" w:sz="4" w:space="0" w:color="auto"/>
              <w:left w:val="single" w:sz="4" w:space="0" w:color="auto"/>
              <w:bottom w:val="single" w:sz="4" w:space="0" w:color="auto"/>
              <w:right w:val="single" w:sz="4" w:space="0" w:color="auto"/>
            </w:tcBorders>
            <w:shd w:val="pct25" w:color="C0C0C0" w:fill="auto"/>
            <w:vAlign w:val="center"/>
          </w:tcPr>
          <w:p w:rsidR="0052073F" w:rsidRPr="009623DC" w:rsidRDefault="0052073F">
            <w:pPr>
              <w:rPr>
                <w:rFonts w:ascii="Arial" w:hAnsi="Arial"/>
                <w:sz w:val="16"/>
                <w:szCs w:val="16"/>
              </w:rPr>
            </w:pPr>
            <w:r w:rsidRPr="009623DC">
              <w:rPr>
                <w:rFonts w:ascii="Arial" w:hAnsi="Arial"/>
                <w:sz w:val="16"/>
                <w:szCs w:val="16"/>
              </w:rPr>
              <w:t>SIGNATURE</w:t>
            </w:r>
          </w:p>
        </w:tc>
        <w:tc>
          <w:tcPr>
            <w:tcW w:w="1843" w:type="dxa"/>
            <w:gridSpan w:val="2"/>
            <w:tcBorders>
              <w:top w:val="single" w:sz="4" w:space="0" w:color="auto"/>
              <w:left w:val="single" w:sz="4" w:space="0" w:color="auto"/>
              <w:bottom w:val="single" w:sz="4" w:space="0" w:color="auto"/>
              <w:right w:val="single" w:sz="12" w:space="0" w:color="auto"/>
            </w:tcBorders>
            <w:shd w:val="pct25" w:color="C0C0C0" w:fill="auto"/>
            <w:vAlign w:val="center"/>
          </w:tcPr>
          <w:p w:rsidR="0052073F" w:rsidRPr="009623DC" w:rsidRDefault="0052073F">
            <w:pPr>
              <w:rPr>
                <w:rFonts w:ascii="Arial" w:hAnsi="Arial"/>
                <w:sz w:val="16"/>
                <w:szCs w:val="16"/>
              </w:rPr>
            </w:pPr>
            <w:r w:rsidRPr="009623DC">
              <w:rPr>
                <w:rFonts w:ascii="Arial" w:hAnsi="Arial"/>
                <w:sz w:val="16"/>
                <w:szCs w:val="16"/>
              </w:rPr>
              <w:t>DATE</w:t>
            </w:r>
          </w:p>
        </w:tc>
      </w:tr>
      <w:tr w:rsidR="007D1F91" w:rsidTr="0052073F">
        <w:trPr>
          <w:trHeight w:val="680"/>
        </w:trPr>
        <w:tc>
          <w:tcPr>
            <w:tcW w:w="1223" w:type="dxa"/>
            <w:tcBorders>
              <w:top w:val="single" w:sz="12" w:space="0" w:color="auto"/>
              <w:left w:val="single" w:sz="12" w:space="0" w:color="auto"/>
              <w:bottom w:val="single" w:sz="4" w:space="0" w:color="auto"/>
              <w:right w:val="single" w:sz="4" w:space="0" w:color="auto"/>
            </w:tcBorders>
            <w:shd w:val="pct25" w:color="C0C0C0" w:fill="auto"/>
            <w:vAlign w:val="center"/>
          </w:tcPr>
          <w:p w:rsidR="007D1F91" w:rsidRPr="00AA5BBE" w:rsidRDefault="00AA5BBE" w:rsidP="0080319E">
            <w:pPr>
              <w:rPr>
                <w:rFonts w:ascii="Arial" w:hAnsi="Arial"/>
                <w:sz w:val="14"/>
                <w:szCs w:val="14"/>
              </w:rPr>
            </w:pPr>
            <w:r w:rsidRPr="00AA5BBE">
              <w:rPr>
                <w:rFonts w:ascii="Arial" w:hAnsi="Arial"/>
                <w:sz w:val="14"/>
                <w:szCs w:val="14"/>
              </w:rPr>
              <w:t>Classification Confirmation</w:t>
            </w:r>
          </w:p>
        </w:tc>
        <w:tc>
          <w:tcPr>
            <w:tcW w:w="3732" w:type="dxa"/>
            <w:tcBorders>
              <w:top w:val="single" w:sz="12" w:space="0" w:color="auto"/>
              <w:left w:val="single" w:sz="4" w:space="0" w:color="auto"/>
              <w:bottom w:val="single" w:sz="4" w:space="0" w:color="auto"/>
              <w:right w:val="single" w:sz="4" w:space="0" w:color="auto"/>
            </w:tcBorders>
            <w:shd w:val="pct25" w:color="C0C0C0" w:fill="auto"/>
          </w:tcPr>
          <w:p w:rsidR="007D1F91" w:rsidRDefault="007D1F91">
            <w:pPr>
              <w:rPr>
                <w:rFonts w:ascii="Arial" w:hAnsi="Arial"/>
                <w:sz w:val="16"/>
              </w:rPr>
            </w:pPr>
          </w:p>
        </w:tc>
        <w:tc>
          <w:tcPr>
            <w:tcW w:w="3685" w:type="dxa"/>
            <w:gridSpan w:val="2"/>
            <w:tcBorders>
              <w:top w:val="single" w:sz="12" w:space="0" w:color="auto"/>
              <w:left w:val="single" w:sz="4" w:space="0" w:color="auto"/>
              <w:bottom w:val="single" w:sz="4" w:space="0" w:color="auto"/>
              <w:right w:val="single" w:sz="4" w:space="0" w:color="auto"/>
            </w:tcBorders>
            <w:shd w:val="pct25" w:color="C0C0C0" w:fill="auto"/>
          </w:tcPr>
          <w:p w:rsidR="007D1F91" w:rsidRDefault="007D1F91">
            <w:pPr>
              <w:rPr>
                <w:rFonts w:ascii="Arial" w:hAnsi="Arial"/>
                <w:sz w:val="16"/>
              </w:rPr>
            </w:pPr>
          </w:p>
        </w:tc>
        <w:tc>
          <w:tcPr>
            <w:tcW w:w="1843" w:type="dxa"/>
            <w:gridSpan w:val="2"/>
            <w:tcBorders>
              <w:top w:val="single" w:sz="12" w:space="0" w:color="auto"/>
              <w:left w:val="single" w:sz="4" w:space="0" w:color="auto"/>
              <w:bottom w:val="single" w:sz="4" w:space="0" w:color="auto"/>
              <w:right w:val="single" w:sz="12" w:space="0" w:color="auto"/>
            </w:tcBorders>
            <w:shd w:val="pct25" w:color="C0C0C0" w:fill="auto"/>
          </w:tcPr>
          <w:p w:rsidR="007D1F91" w:rsidRDefault="007D1F91">
            <w:pPr>
              <w:rPr>
                <w:rFonts w:ascii="Arial" w:hAnsi="Arial"/>
                <w:sz w:val="16"/>
              </w:rPr>
            </w:pPr>
          </w:p>
        </w:tc>
      </w:tr>
      <w:tr w:rsidR="00AA5BBE" w:rsidTr="000E4B96">
        <w:trPr>
          <w:trHeight w:val="680"/>
        </w:trPr>
        <w:tc>
          <w:tcPr>
            <w:tcW w:w="1223" w:type="dxa"/>
            <w:tcBorders>
              <w:top w:val="single" w:sz="4" w:space="0" w:color="auto"/>
              <w:left w:val="single" w:sz="12" w:space="0" w:color="auto"/>
              <w:bottom w:val="single" w:sz="4" w:space="0" w:color="auto"/>
              <w:right w:val="single" w:sz="4" w:space="0" w:color="auto"/>
            </w:tcBorders>
            <w:shd w:val="pct25" w:color="C0C0C0" w:fill="auto"/>
          </w:tcPr>
          <w:p w:rsidR="00AA5BBE" w:rsidRDefault="00AA5BBE" w:rsidP="000E4B96">
            <w:pPr>
              <w:rPr>
                <w:rFonts w:ascii="Arial" w:hAnsi="Arial"/>
                <w:sz w:val="16"/>
              </w:rPr>
            </w:pPr>
            <w:r>
              <w:rPr>
                <w:rFonts w:ascii="Arial" w:hAnsi="Arial"/>
                <w:sz w:val="14"/>
                <w:szCs w:val="14"/>
              </w:rPr>
              <w:t>Designated C</w:t>
            </w:r>
            <w:r w:rsidRPr="002217F5">
              <w:rPr>
                <w:rFonts w:ascii="Arial" w:hAnsi="Arial"/>
                <w:sz w:val="14"/>
                <w:szCs w:val="14"/>
              </w:rPr>
              <w:t>ompliance Verification Engineer</w:t>
            </w:r>
          </w:p>
        </w:tc>
        <w:tc>
          <w:tcPr>
            <w:tcW w:w="3732" w:type="dxa"/>
            <w:tcBorders>
              <w:top w:val="single" w:sz="4" w:space="0" w:color="auto"/>
              <w:left w:val="single" w:sz="4" w:space="0" w:color="auto"/>
              <w:bottom w:val="single" w:sz="4" w:space="0" w:color="auto"/>
              <w:right w:val="single" w:sz="4" w:space="0" w:color="auto"/>
            </w:tcBorders>
            <w:shd w:val="pct25" w:color="C0C0C0" w:fill="auto"/>
          </w:tcPr>
          <w:p w:rsidR="00AA5BBE" w:rsidRPr="00AA7E7B" w:rsidRDefault="00807223" w:rsidP="000E4B96">
            <w:pPr>
              <w:rPr>
                <w:rFonts w:ascii="Arial" w:hAnsi="Arial"/>
                <w:sz w:val="16"/>
              </w:rPr>
            </w:pPr>
            <w:r w:rsidRPr="00AA7E7B">
              <w:rPr>
                <w:rFonts w:ascii="Arial" w:hAnsi="Arial"/>
                <w:sz w:val="16"/>
              </w:rPr>
              <w:t xml:space="preserve">Bruno </w:t>
            </w:r>
            <w:proofErr w:type="spellStart"/>
            <w:r w:rsidRPr="00AA7E7B">
              <w:rPr>
                <w:rFonts w:ascii="Arial" w:hAnsi="Arial"/>
                <w:sz w:val="16"/>
              </w:rPr>
              <w:t>Gardias</w:t>
            </w:r>
            <w:proofErr w:type="spellEnd"/>
          </w:p>
        </w:tc>
        <w:tc>
          <w:tcPr>
            <w:tcW w:w="3685" w:type="dxa"/>
            <w:gridSpan w:val="2"/>
            <w:tcBorders>
              <w:top w:val="single" w:sz="4" w:space="0" w:color="auto"/>
              <w:left w:val="single" w:sz="4" w:space="0" w:color="auto"/>
              <w:bottom w:val="single" w:sz="4" w:space="0" w:color="auto"/>
              <w:right w:val="single" w:sz="4" w:space="0" w:color="auto"/>
            </w:tcBorders>
            <w:shd w:val="pct25" w:color="C0C0C0" w:fill="auto"/>
          </w:tcPr>
          <w:p w:rsidR="00AA5BBE" w:rsidRDefault="00AA5BBE" w:rsidP="000E4B96">
            <w:pPr>
              <w:rPr>
                <w:rFonts w:ascii="Arial" w:hAnsi="Arial"/>
                <w:sz w:val="16"/>
              </w:rPr>
            </w:pPr>
          </w:p>
        </w:tc>
        <w:tc>
          <w:tcPr>
            <w:tcW w:w="1843" w:type="dxa"/>
            <w:gridSpan w:val="2"/>
            <w:tcBorders>
              <w:top w:val="single" w:sz="4" w:space="0" w:color="auto"/>
              <w:left w:val="single" w:sz="4" w:space="0" w:color="auto"/>
              <w:bottom w:val="single" w:sz="4" w:space="0" w:color="auto"/>
              <w:right w:val="single" w:sz="12" w:space="0" w:color="auto"/>
            </w:tcBorders>
            <w:shd w:val="pct25" w:color="C0C0C0" w:fill="auto"/>
          </w:tcPr>
          <w:p w:rsidR="00AA5BBE" w:rsidRDefault="00AA5BBE" w:rsidP="000E4B96">
            <w:pPr>
              <w:rPr>
                <w:rFonts w:ascii="Arial" w:hAnsi="Arial"/>
                <w:sz w:val="16"/>
              </w:rPr>
            </w:pPr>
          </w:p>
        </w:tc>
      </w:tr>
      <w:tr w:rsidR="00AA5BBE" w:rsidTr="000E4B96">
        <w:trPr>
          <w:trHeight w:val="680"/>
        </w:trPr>
        <w:tc>
          <w:tcPr>
            <w:tcW w:w="1223" w:type="dxa"/>
            <w:tcBorders>
              <w:top w:val="single" w:sz="4" w:space="0" w:color="auto"/>
              <w:left w:val="single" w:sz="12" w:space="0" w:color="auto"/>
              <w:bottom w:val="single" w:sz="4" w:space="0" w:color="auto"/>
              <w:right w:val="single" w:sz="4" w:space="0" w:color="auto"/>
            </w:tcBorders>
            <w:shd w:val="pct25" w:color="C0C0C0" w:fill="auto"/>
            <w:vAlign w:val="center"/>
          </w:tcPr>
          <w:p w:rsidR="00AA5BBE" w:rsidRPr="00AA5BBE" w:rsidRDefault="00AA5BBE" w:rsidP="000E4B96">
            <w:pPr>
              <w:rPr>
                <w:rFonts w:ascii="Arial" w:hAnsi="Arial"/>
                <w:sz w:val="14"/>
                <w:szCs w:val="14"/>
              </w:rPr>
            </w:pPr>
            <w:r w:rsidRPr="00AA5BBE">
              <w:rPr>
                <w:rFonts w:ascii="Arial" w:hAnsi="Arial"/>
                <w:sz w:val="14"/>
                <w:szCs w:val="14"/>
              </w:rPr>
              <w:t>PC or DS CDE</w:t>
            </w:r>
          </w:p>
        </w:tc>
        <w:tc>
          <w:tcPr>
            <w:tcW w:w="3732" w:type="dxa"/>
            <w:tcBorders>
              <w:top w:val="single" w:sz="4" w:space="0" w:color="auto"/>
              <w:left w:val="single" w:sz="4" w:space="0" w:color="auto"/>
              <w:bottom w:val="single" w:sz="4" w:space="0" w:color="auto"/>
              <w:right w:val="single" w:sz="4" w:space="0" w:color="auto"/>
            </w:tcBorders>
            <w:shd w:val="pct25" w:color="C0C0C0" w:fill="auto"/>
          </w:tcPr>
          <w:p w:rsidR="00AA5BBE" w:rsidRPr="00AA7E7B" w:rsidRDefault="00807223" w:rsidP="000E4B96">
            <w:pPr>
              <w:rPr>
                <w:rFonts w:ascii="Arial" w:hAnsi="Arial"/>
                <w:sz w:val="16"/>
              </w:rPr>
            </w:pPr>
            <w:r w:rsidRPr="00AA7E7B">
              <w:rPr>
                <w:rFonts w:ascii="Arial" w:hAnsi="Arial"/>
                <w:sz w:val="16"/>
              </w:rPr>
              <w:t>N/A</w:t>
            </w:r>
          </w:p>
        </w:tc>
        <w:tc>
          <w:tcPr>
            <w:tcW w:w="3685" w:type="dxa"/>
            <w:gridSpan w:val="2"/>
            <w:tcBorders>
              <w:top w:val="single" w:sz="4" w:space="0" w:color="auto"/>
              <w:left w:val="single" w:sz="4" w:space="0" w:color="auto"/>
              <w:bottom w:val="single" w:sz="4" w:space="0" w:color="auto"/>
              <w:right w:val="single" w:sz="4" w:space="0" w:color="auto"/>
            </w:tcBorders>
            <w:shd w:val="pct25" w:color="C0C0C0" w:fill="auto"/>
          </w:tcPr>
          <w:p w:rsidR="00AA5BBE" w:rsidRDefault="00807223" w:rsidP="000E4B96">
            <w:pPr>
              <w:rPr>
                <w:rFonts w:ascii="Arial" w:hAnsi="Arial"/>
                <w:sz w:val="16"/>
              </w:rPr>
            </w:pPr>
            <w:r>
              <w:rPr>
                <w:rFonts w:ascii="Arial" w:hAnsi="Arial"/>
                <w:sz w:val="16"/>
              </w:rPr>
              <w:t>N/A</w:t>
            </w:r>
          </w:p>
        </w:tc>
        <w:tc>
          <w:tcPr>
            <w:tcW w:w="1843" w:type="dxa"/>
            <w:gridSpan w:val="2"/>
            <w:tcBorders>
              <w:top w:val="single" w:sz="4" w:space="0" w:color="auto"/>
              <w:left w:val="single" w:sz="4" w:space="0" w:color="auto"/>
              <w:bottom w:val="single" w:sz="4" w:space="0" w:color="auto"/>
              <w:right w:val="single" w:sz="12" w:space="0" w:color="auto"/>
            </w:tcBorders>
            <w:shd w:val="pct25" w:color="C0C0C0" w:fill="auto"/>
          </w:tcPr>
          <w:p w:rsidR="00AA5BBE" w:rsidRDefault="00AA5BBE" w:rsidP="000E4B96">
            <w:pPr>
              <w:rPr>
                <w:rFonts w:ascii="Arial" w:hAnsi="Arial"/>
                <w:sz w:val="16"/>
              </w:rPr>
            </w:pPr>
          </w:p>
        </w:tc>
      </w:tr>
      <w:tr w:rsidR="00AA5BBE" w:rsidTr="000E4B96">
        <w:trPr>
          <w:trHeight w:val="680"/>
        </w:trPr>
        <w:tc>
          <w:tcPr>
            <w:tcW w:w="1223" w:type="dxa"/>
            <w:tcBorders>
              <w:top w:val="single" w:sz="4" w:space="0" w:color="auto"/>
              <w:left w:val="single" w:sz="12" w:space="0" w:color="auto"/>
              <w:bottom w:val="single" w:sz="4" w:space="0" w:color="auto"/>
              <w:right w:val="single" w:sz="4" w:space="0" w:color="auto"/>
            </w:tcBorders>
            <w:shd w:val="pct25" w:color="C0C0C0" w:fill="auto"/>
            <w:vAlign w:val="center"/>
          </w:tcPr>
          <w:p w:rsidR="00AA5BBE" w:rsidRPr="00AA5BBE" w:rsidRDefault="00AA5BBE" w:rsidP="000E4B96">
            <w:pPr>
              <w:rPr>
                <w:rFonts w:ascii="Arial" w:hAnsi="Arial"/>
                <w:sz w:val="14"/>
                <w:szCs w:val="14"/>
              </w:rPr>
            </w:pPr>
            <w:r w:rsidRPr="00AA5BBE">
              <w:rPr>
                <w:rFonts w:ascii="Arial" w:hAnsi="Arial"/>
                <w:sz w:val="14"/>
                <w:szCs w:val="14"/>
              </w:rPr>
              <w:t>EPI CDE</w:t>
            </w:r>
          </w:p>
        </w:tc>
        <w:tc>
          <w:tcPr>
            <w:tcW w:w="3732" w:type="dxa"/>
            <w:tcBorders>
              <w:top w:val="single" w:sz="4" w:space="0" w:color="auto"/>
              <w:left w:val="single" w:sz="4" w:space="0" w:color="auto"/>
              <w:bottom w:val="single" w:sz="4" w:space="0" w:color="auto"/>
              <w:right w:val="single" w:sz="4" w:space="0" w:color="auto"/>
            </w:tcBorders>
            <w:shd w:val="pct25" w:color="C0C0C0" w:fill="auto"/>
          </w:tcPr>
          <w:p w:rsidR="00AA5BBE" w:rsidRPr="00AA7E7B" w:rsidRDefault="00807223" w:rsidP="000E4B96">
            <w:pPr>
              <w:rPr>
                <w:rFonts w:ascii="Arial" w:hAnsi="Arial"/>
                <w:sz w:val="16"/>
              </w:rPr>
            </w:pPr>
            <w:proofErr w:type="spellStart"/>
            <w:r w:rsidRPr="00AA7E7B">
              <w:rPr>
                <w:rFonts w:ascii="Arial" w:hAnsi="Arial"/>
                <w:sz w:val="16"/>
              </w:rPr>
              <w:t>Aitor</w:t>
            </w:r>
            <w:proofErr w:type="spellEnd"/>
            <w:r w:rsidRPr="00AA7E7B">
              <w:rPr>
                <w:rFonts w:ascii="Arial" w:hAnsi="Arial"/>
                <w:sz w:val="16"/>
              </w:rPr>
              <w:t xml:space="preserve"> </w:t>
            </w:r>
            <w:proofErr w:type="spellStart"/>
            <w:r w:rsidRPr="00AA7E7B">
              <w:rPr>
                <w:rFonts w:ascii="Arial" w:hAnsi="Arial"/>
                <w:sz w:val="16"/>
              </w:rPr>
              <w:t>Bertolin</w:t>
            </w:r>
            <w:proofErr w:type="spellEnd"/>
          </w:p>
        </w:tc>
        <w:tc>
          <w:tcPr>
            <w:tcW w:w="3685" w:type="dxa"/>
            <w:gridSpan w:val="2"/>
            <w:tcBorders>
              <w:top w:val="single" w:sz="4" w:space="0" w:color="auto"/>
              <w:left w:val="single" w:sz="4" w:space="0" w:color="auto"/>
              <w:bottom w:val="single" w:sz="4" w:space="0" w:color="auto"/>
              <w:right w:val="single" w:sz="4" w:space="0" w:color="auto"/>
            </w:tcBorders>
            <w:shd w:val="pct25" w:color="C0C0C0" w:fill="auto"/>
          </w:tcPr>
          <w:p w:rsidR="00AA5BBE" w:rsidRDefault="00AA5BBE" w:rsidP="000E4B96">
            <w:pPr>
              <w:ind w:left="-108" w:firstLine="108"/>
              <w:rPr>
                <w:rFonts w:ascii="Arial" w:hAnsi="Arial"/>
                <w:sz w:val="16"/>
              </w:rPr>
            </w:pPr>
          </w:p>
        </w:tc>
        <w:tc>
          <w:tcPr>
            <w:tcW w:w="1843" w:type="dxa"/>
            <w:gridSpan w:val="2"/>
            <w:tcBorders>
              <w:top w:val="single" w:sz="4" w:space="0" w:color="auto"/>
              <w:left w:val="single" w:sz="4" w:space="0" w:color="auto"/>
              <w:bottom w:val="single" w:sz="4" w:space="0" w:color="auto"/>
              <w:right w:val="single" w:sz="12" w:space="0" w:color="auto"/>
            </w:tcBorders>
            <w:shd w:val="pct25" w:color="C0C0C0" w:fill="auto"/>
          </w:tcPr>
          <w:p w:rsidR="00AA5BBE" w:rsidRDefault="00AA5BBE" w:rsidP="000E4B96">
            <w:pPr>
              <w:rPr>
                <w:rFonts w:ascii="Arial" w:hAnsi="Arial"/>
                <w:sz w:val="16"/>
              </w:rPr>
            </w:pPr>
          </w:p>
        </w:tc>
      </w:tr>
      <w:tr w:rsidR="00AA5BBE" w:rsidTr="000E4B96">
        <w:trPr>
          <w:trHeight w:val="680"/>
        </w:trPr>
        <w:tc>
          <w:tcPr>
            <w:tcW w:w="1223" w:type="dxa"/>
            <w:tcBorders>
              <w:top w:val="single" w:sz="4" w:space="0" w:color="auto"/>
              <w:left w:val="single" w:sz="12" w:space="0" w:color="auto"/>
              <w:bottom w:val="single" w:sz="12" w:space="0" w:color="auto"/>
              <w:right w:val="single" w:sz="4" w:space="0" w:color="auto"/>
            </w:tcBorders>
            <w:shd w:val="pct25" w:color="C0C0C0" w:fill="auto"/>
            <w:vAlign w:val="center"/>
          </w:tcPr>
          <w:p w:rsidR="00AA5BBE" w:rsidRPr="00AA5BBE" w:rsidRDefault="00AA5BBE" w:rsidP="000E4B96">
            <w:pPr>
              <w:rPr>
                <w:rFonts w:ascii="Arial" w:hAnsi="Arial"/>
                <w:sz w:val="14"/>
                <w:szCs w:val="14"/>
              </w:rPr>
            </w:pPr>
            <w:r w:rsidRPr="00AA5BBE">
              <w:rPr>
                <w:rFonts w:ascii="Arial" w:hAnsi="Arial"/>
                <w:sz w:val="14"/>
                <w:szCs w:val="14"/>
              </w:rPr>
              <w:t>EPI Airworthiness Release</w:t>
            </w:r>
          </w:p>
        </w:tc>
        <w:tc>
          <w:tcPr>
            <w:tcW w:w="3732" w:type="dxa"/>
            <w:tcBorders>
              <w:top w:val="single" w:sz="4" w:space="0" w:color="auto"/>
              <w:left w:val="single" w:sz="4" w:space="0" w:color="auto"/>
              <w:bottom w:val="single" w:sz="12" w:space="0" w:color="auto"/>
              <w:right w:val="single" w:sz="4" w:space="0" w:color="auto"/>
            </w:tcBorders>
            <w:shd w:val="pct25" w:color="C0C0C0" w:fill="auto"/>
          </w:tcPr>
          <w:p w:rsidR="00AA5BBE" w:rsidRPr="00AA7E7B" w:rsidRDefault="00807223" w:rsidP="000E4B96">
            <w:pPr>
              <w:rPr>
                <w:rFonts w:ascii="Arial" w:hAnsi="Arial"/>
                <w:sz w:val="16"/>
              </w:rPr>
            </w:pPr>
            <w:r w:rsidRPr="00AA7E7B">
              <w:rPr>
                <w:rFonts w:ascii="Arial" w:hAnsi="Arial"/>
                <w:sz w:val="16"/>
              </w:rPr>
              <w:t xml:space="preserve">Volker </w:t>
            </w:r>
            <w:proofErr w:type="spellStart"/>
            <w:r w:rsidRPr="00AA7E7B">
              <w:rPr>
                <w:rFonts w:ascii="Arial" w:hAnsi="Arial"/>
                <w:sz w:val="16"/>
              </w:rPr>
              <w:t>Zierahn</w:t>
            </w:r>
            <w:proofErr w:type="spellEnd"/>
          </w:p>
        </w:tc>
        <w:tc>
          <w:tcPr>
            <w:tcW w:w="3685" w:type="dxa"/>
            <w:gridSpan w:val="2"/>
            <w:tcBorders>
              <w:top w:val="single" w:sz="4" w:space="0" w:color="auto"/>
              <w:left w:val="single" w:sz="4" w:space="0" w:color="auto"/>
              <w:bottom w:val="single" w:sz="12" w:space="0" w:color="auto"/>
              <w:right w:val="single" w:sz="4" w:space="0" w:color="auto"/>
            </w:tcBorders>
            <w:shd w:val="pct25" w:color="C0C0C0" w:fill="auto"/>
          </w:tcPr>
          <w:p w:rsidR="00AA5BBE" w:rsidRDefault="00AA5BBE" w:rsidP="000E4B96">
            <w:pPr>
              <w:rPr>
                <w:rFonts w:ascii="Arial" w:hAnsi="Arial"/>
                <w:sz w:val="16"/>
              </w:rPr>
            </w:pPr>
          </w:p>
        </w:tc>
        <w:tc>
          <w:tcPr>
            <w:tcW w:w="1843" w:type="dxa"/>
            <w:gridSpan w:val="2"/>
            <w:tcBorders>
              <w:top w:val="single" w:sz="4" w:space="0" w:color="auto"/>
              <w:left w:val="single" w:sz="4" w:space="0" w:color="auto"/>
              <w:bottom w:val="single" w:sz="12" w:space="0" w:color="auto"/>
              <w:right w:val="single" w:sz="12" w:space="0" w:color="auto"/>
            </w:tcBorders>
            <w:shd w:val="pct25" w:color="C0C0C0" w:fill="auto"/>
          </w:tcPr>
          <w:p w:rsidR="00AA5BBE" w:rsidRDefault="00AA5BBE" w:rsidP="000E4B96">
            <w:pPr>
              <w:pStyle w:val="En-tte"/>
              <w:tabs>
                <w:tab w:val="clear" w:pos="4320"/>
                <w:tab w:val="clear" w:pos="8640"/>
              </w:tabs>
              <w:rPr>
                <w:rFonts w:ascii="Arial" w:hAnsi="Arial"/>
                <w:sz w:val="16"/>
              </w:rPr>
            </w:pPr>
          </w:p>
        </w:tc>
      </w:tr>
      <w:tr w:rsidR="007D1F91" w:rsidTr="0052073F">
        <w:trPr>
          <w:trHeight w:val="680"/>
        </w:trPr>
        <w:tc>
          <w:tcPr>
            <w:tcW w:w="1223" w:type="dxa"/>
            <w:tcBorders>
              <w:left w:val="single" w:sz="12" w:space="0" w:color="auto"/>
              <w:bottom w:val="single" w:sz="4" w:space="0" w:color="auto"/>
              <w:right w:val="single" w:sz="4" w:space="0" w:color="auto"/>
            </w:tcBorders>
            <w:shd w:val="pct25" w:color="C0C0C0" w:fill="auto"/>
            <w:vAlign w:val="center"/>
          </w:tcPr>
          <w:p w:rsidR="007D1F91" w:rsidRPr="002217F5" w:rsidRDefault="00807223" w:rsidP="002217F5">
            <w:pPr>
              <w:rPr>
                <w:rFonts w:ascii="Arial" w:hAnsi="Arial"/>
                <w:sz w:val="14"/>
                <w:szCs w:val="14"/>
              </w:rPr>
            </w:pPr>
            <w:r>
              <w:rPr>
                <w:rFonts w:ascii="Arial" w:hAnsi="Arial"/>
                <w:sz w:val="14"/>
                <w:szCs w:val="14"/>
              </w:rPr>
              <w:t>Author</w:t>
            </w:r>
          </w:p>
        </w:tc>
        <w:tc>
          <w:tcPr>
            <w:tcW w:w="3732" w:type="dxa"/>
            <w:tcBorders>
              <w:left w:val="single" w:sz="4" w:space="0" w:color="auto"/>
              <w:bottom w:val="single" w:sz="4" w:space="0" w:color="auto"/>
              <w:right w:val="single" w:sz="4" w:space="0" w:color="auto"/>
            </w:tcBorders>
            <w:shd w:val="pct25" w:color="C0C0C0" w:fill="auto"/>
          </w:tcPr>
          <w:p w:rsidR="007D1F91" w:rsidRDefault="00807223">
            <w:pPr>
              <w:rPr>
                <w:rFonts w:ascii="Arial" w:hAnsi="Arial"/>
                <w:sz w:val="16"/>
              </w:rPr>
            </w:pPr>
            <w:r>
              <w:rPr>
                <w:rFonts w:ascii="Arial" w:hAnsi="Arial"/>
                <w:sz w:val="16"/>
              </w:rPr>
              <w:t>Marco Nardeschi</w:t>
            </w:r>
          </w:p>
        </w:tc>
        <w:tc>
          <w:tcPr>
            <w:tcW w:w="3685" w:type="dxa"/>
            <w:gridSpan w:val="2"/>
            <w:tcBorders>
              <w:left w:val="single" w:sz="4" w:space="0" w:color="auto"/>
              <w:bottom w:val="single" w:sz="4" w:space="0" w:color="auto"/>
              <w:right w:val="single" w:sz="4" w:space="0" w:color="auto"/>
            </w:tcBorders>
            <w:shd w:val="pct25" w:color="C0C0C0" w:fill="auto"/>
          </w:tcPr>
          <w:p w:rsidR="007D1F91" w:rsidRDefault="007D1F91">
            <w:pPr>
              <w:rPr>
                <w:rFonts w:ascii="Arial" w:hAnsi="Arial"/>
                <w:sz w:val="16"/>
              </w:rPr>
            </w:pPr>
          </w:p>
        </w:tc>
        <w:tc>
          <w:tcPr>
            <w:tcW w:w="1843" w:type="dxa"/>
            <w:gridSpan w:val="2"/>
            <w:tcBorders>
              <w:left w:val="single" w:sz="4" w:space="0" w:color="auto"/>
              <w:bottom w:val="single" w:sz="4" w:space="0" w:color="auto"/>
              <w:right w:val="single" w:sz="12" w:space="0" w:color="auto"/>
            </w:tcBorders>
            <w:shd w:val="pct25" w:color="C0C0C0" w:fill="auto"/>
          </w:tcPr>
          <w:p w:rsidR="007D1F91" w:rsidRDefault="00FE39FD">
            <w:pPr>
              <w:rPr>
                <w:rFonts w:ascii="Arial" w:hAnsi="Arial"/>
                <w:sz w:val="16"/>
              </w:rPr>
            </w:pPr>
            <w:r>
              <w:rPr>
                <w:rFonts w:ascii="Arial" w:hAnsi="Arial"/>
                <w:sz w:val="16"/>
              </w:rPr>
              <w:t>27/03/17</w:t>
            </w:r>
          </w:p>
        </w:tc>
      </w:tr>
      <w:tr w:rsidR="007D1F91" w:rsidTr="0052073F">
        <w:trPr>
          <w:trHeight w:val="680"/>
        </w:trPr>
        <w:tc>
          <w:tcPr>
            <w:tcW w:w="1223" w:type="dxa"/>
            <w:tcBorders>
              <w:top w:val="single" w:sz="4" w:space="0" w:color="auto"/>
              <w:left w:val="single" w:sz="12" w:space="0" w:color="auto"/>
              <w:bottom w:val="single" w:sz="12" w:space="0" w:color="auto"/>
              <w:right w:val="single" w:sz="4" w:space="0" w:color="auto"/>
            </w:tcBorders>
            <w:shd w:val="pct25" w:color="C0C0C0" w:fill="auto"/>
            <w:vAlign w:val="center"/>
          </w:tcPr>
          <w:p w:rsidR="007D1F91" w:rsidRPr="000E4B96" w:rsidRDefault="000E4B96">
            <w:pPr>
              <w:rPr>
                <w:rFonts w:ascii="Arial" w:hAnsi="Arial"/>
                <w:sz w:val="14"/>
                <w:szCs w:val="14"/>
              </w:rPr>
            </w:pPr>
            <w:r w:rsidRPr="000E4B96">
              <w:rPr>
                <w:rFonts w:ascii="Arial" w:hAnsi="Arial"/>
                <w:sz w:val="14"/>
                <w:szCs w:val="14"/>
              </w:rPr>
              <w:t>Specialist 2</w:t>
            </w:r>
          </w:p>
        </w:tc>
        <w:tc>
          <w:tcPr>
            <w:tcW w:w="3732" w:type="dxa"/>
            <w:tcBorders>
              <w:top w:val="single" w:sz="4" w:space="0" w:color="auto"/>
              <w:left w:val="single" w:sz="4" w:space="0" w:color="auto"/>
              <w:bottom w:val="single" w:sz="12" w:space="0" w:color="auto"/>
              <w:right w:val="single" w:sz="4" w:space="0" w:color="auto"/>
            </w:tcBorders>
            <w:shd w:val="pct25" w:color="C0C0C0" w:fill="auto"/>
          </w:tcPr>
          <w:p w:rsidR="007D1F91" w:rsidRDefault="007D1F91">
            <w:pPr>
              <w:rPr>
                <w:rFonts w:ascii="Arial" w:hAnsi="Arial"/>
                <w:sz w:val="16"/>
              </w:rPr>
            </w:pPr>
          </w:p>
        </w:tc>
        <w:tc>
          <w:tcPr>
            <w:tcW w:w="3685" w:type="dxa"/>
            <w:gridSpan w:val="2"/>
            <w:tcBorders>
              <w:top w:val="single" w:sz="4" w:space="0" w:color="auto"/>
              <w:left w:val="single" w:sz="4" w:space="0" w:color="auto"/>
              <w:bottom w:val="single" w:sz="12" w:space="0" w:color="auto"/>
              <w:right w:val="single" w:sz="4" w:space="0" w:color="auto"/>
            </w:tcBorders>
            <w:shd w:val="pct25" w:color="C0C0C0" w:fill="auto"/>
          </w:tcPr>
          <w:p w:rsidR="007D1F91" w:rsidRDefault="007D1F91">
            <w:pPr>
              <w:rPr>
                <w:rFonts w:ascii="Arial" w:hAnsi="Arial"/>
                <w:sz w:val="16"/>
              </w:rPr>
            </w:pPr>
          </w:p>
        </w:tc>
        <w:tc>
          <w:tcPr>
            <w:tcW w:w="1843" w:type="dxa"/>
            <w:gridSpan w:val="2"/>
            <w:tcBorders>
              <w:top w:val="single" w:sz="4" w:space="0" w:color="auto"/>
              <w:left w:val="single" w:sz="4" w:space="0" w:color="auto"/>
              <w:bottom w:val="single" w:sz="12" w:space="0" w:color="auto"/>
              <w:right w:val="single" w:sz="12" w:space="0" w:color="auto"/>
            </w:tcBorders>
            <w:shd w:val="pct25" w:color="C0C0C0" w:fill="auto"/>
          </w:tcPr>
          <w:p w:rsidR="007D1F91" w:rsidRDefault="007D1F91">
            <w:pPr>
              <w:rPr>
                <w:rFonts w:ascii="Arial" w:hAnsi="Arial"/>
                <w:sz w:val="16"/>
              </w:rPr>
            </w:pPr>
          </w:p>
        </w:tc>
      </w:tr>
    </w:tbl>
    <w:p w:rsidR="003C58EB" w:rsidRPr="00F21ABF" w:rsidRDefault="003C58EB">
      <w:pPr>
        <w:rPr>
          <w:rFonts w:ascii="Arial" w:hAnsi="Arial" w:cs="Arial"/>
          <w:sz w:val="10"/>
          <w:szCs w:val="10"/>
        </w:rPr>
      </w:pPr>
    </w:p>
    <w:tbl>
      <w:tblPr>
        <w:tblW w:w="10490" w:type="dxa"/>
        <w:tblInd w:w="1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shd w:val="pct25" w:color="C0C0C0" w:fill="auto"/>
        <w:tblLayout w:type="fixed"/>
        <w:tblLook w:val="0000" w:firstRow="0" w:lastRow="0" w:firstColumn="0" w:lastColumn="0" w:noHBand="0" w:noVBand="0"/>
      </w:tblPr>
      <w:tblGrid>
        <w:gridCol w:w="1134"/>
        <w:gridCol w:w="426"/>
        <w:gridCol w:w="4104"/>
        <w:gridCol w:w="1128"/>
        <w:gridCol w:w="524"/>
        <w:gridCol w:w="524"/>
        <w:gridCol w:w="524"/>
        <w:gridCol w:w="708"/>
        <w:gridCol w:w="1418"/>
      </w:tblGrid>
      <w:tr w:rsidR="00617981" w:rsidTr="00617981">
        <w:trPr>
          <w:cantSplit/>
          <w:trHeight w:val="340"/>
        </w:trPr>
        <w:tc>
          <w:tcPr>
            <w:tcW w:w="1560" w:type="dxa"/>
            <w:gridSpan w:val="2"/>
            <w:vMerge w:val="restart"/>
            <w:tcBorders>
              <w:top w:val="single" w:sz="12" w:space="0" w:color="auto"/>
            </w:tcBorders>
            <w:shd w:val="pct25" w:color="C0C0C0" w:fill="auto"/>
            <w:tcMar>
              <w:left w:w="0" w:type="dxa"/>
              <w:right w:w="0" w:type="dxa"/>
            </w:tcMar>
            <w:vAlign w:val="center"/>
          </w:tcPr>
          <w:p w:rsidR="00617981" w:rsidRPr="00EE67FC" w:rsidRDefault="00617981" w:rsidP="00EE67FC">
            <w:pPr>
              <w:pStyle w:val="Corpsdetexte"/>
              <w:rPr>
                <w:rFonts w:cs="Arial"/>
                <w:sz w:val="15"/>
                <w:szCs w:val="15"/>
              </w:rPr>
            </w:pPr>
            <w:r w:rsidRPr="00EE67FC">
              <w:rPr>
                <w:rFonts w:cs="Arial"/>
                <w:sz w:val="15"/>
              </w:rPr>
              <w:t>DEFINITION NO.</w:t>
            </w:r>
            <w:r>
              <w:rPr>
                <w:rFonts w:cs="Arial"/>
                <w:sz w:val="15"/>
              </w:rPr>
              <w:t xml:space="preserve"> AND CURRENT ISSUE</w:t>
            </w:r>
          </w:p>
        </w:tc>
        <w:tc>
          <w:tcPr>
            <w:tcW w:w="4104" w:type="dxa"/>
            <w:vMerge w:val="restart"/>
            <w:tcBorders>
              <w:top w:val="single" w:sz="12" w:space="0" w:color="auto"/>
            </w:tcBorders>
            <w:shd w:val="pct25" w:color="C0C0C0" w:fill="auto"/>
            <w:vAlign w:val="center"/>
          </w:tcPr>
          <w:p w:rsidR="00617981" w:rsidRPr="00EE67FC" w:rsidRDefault="00617981" w:rsidP="008F5459">
            <w:pPr>
              <w:pStyle w:val="Corpsdetexte"/>
              <w:tabs>
                <w:tab w:val="left" w:pos="1080"/>
                <w:tab w:val="left" w:pos="2340"/>
                <w:tab w:val="left" w:pos="3330"/>
                <w:tab w:val="left" w:pos="3600"/>
              </w:tabs>
              <w:spacing w:before="40" w:after="40"/>
              <w:ind w:right="-86"/>
              <w:jc w:val="center"/>
              <w:rPr>
                <w:rFonts w:cs="Arial"/>
                <w:sz w:val="15"/>
              </w:rPr>
            </w:pPr>
            <w:r w:rsidRPr="00EE67FC">
              <w:rPr>
                <w:rFonts w:cs="Arial"/>
                <w:sz w:val="15"/>
              </w:rPr>
              <w:t>DEFINITION TITLE</w:t>
            </w:r>
          </w:p>
        </w:tc>
        <w:tc>
          <w:tcPr>
            <w:tcW w:w="1128" w:type="dxa"/>
            <w:vMerge w:val="restart"/>
            <w:tcBorders>
              <w:top w:val="single" w:sz="12" w:space="0" w:color="auto"/>
            </w:tcBorders>
            <w:shd w:val="pct25" w:color="C0C0C0" w:fill="auto"/>
            <w:tcMar>
              <w:left w:w="17" w:type="dxa"/>
              <w:right w:w="17" w:type="dxa"/>
            </w:tcMar>
            <w:vAlign w:val="center"/>
          </w:tcPr>
          <w:p w:rsidR="00617981" w:rsidRPr="00EE67FC" w:rsidRDefault="00617981" w:rsidP="008F5459">
            <w:pPr>
              <w:pStyle w:val="Corpsdetexte"/>
              <w:tabs>
                <w:tab w:val="clear" w:pos="360"/>
                <w:tab w:val="clear" w:pos="1890"/>
                <w:tab w:val="clear" w:pos="2160"/>
                <w:tab w:val="clear" w:pos="3780"/>
                <w:tab w:val="clear" w:pos="4140"/>
                <w:tab w:val="left" w:pos="1080"/>
                <w:tab w:val="left" w:pos="2340"/>
                <w:tab w:val="left" w:pos="3330"/>
                <w:tab w:val="left" w:pos="3600"/>
              </w:tabs>
              <w:jc w:val="center"/>
              <w:rPr>
                <w:rFonts w:cs="Arial"/>
                <w:sz w:val="15"/>
              </w:rPr>
            </w:pPr>
            <w:r w:rsidRPr="00EE67FC">
              <w:rPr>
                <w:rFonts w:cs="Arial"/>
                <w:sz w:val="15"/>
              </w:rPr>
              <w:t>TOP LEVEL ASSEMBLY NUMBER</w:t>
            </w:r>
          </w:p>
        </w:tc>
        <w:tc>
          <w:tcPr>
            <w:tcW w:w="1572" w:type="dxa"/>
            <w:gridSpan w:val="3"/>
            <w:tcBorders>
              <w:top w:val="single" w:sz="12" w:space="0" w:color="auto"/>
              <w:bottom w:val="single" w:sz="2" w:space="0" w:color="auto"/>
            </w:tcBorders>
            <w:shd w:val="pct25" w:color="C0C0C0" w:fill="auto"/>
            <w:tcMar>
              <w:left w:w="17" w:type="dxa"/>
              <w:right w:w="17" w:type="dxa"/>
            </w:tcMar>
            <w:vAlign w:val="center"/>
          </w:tcPr>
          <w:p w:rsidR="00617981" w:rsidRPr="00EE67FC" w:rsidRDefault="00617981" w:rsidP="008F5459">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rPr>
            </w:pPr>
            <w:r w:rsidRPr="00EE67FC">
              <w:rPr>
                <w:rFonts w:cs="Arial"/>
                <w:sz w:val="15"/>
              </w:rPr>
              <w:t>CLASSIFICATION</w:t>
            </w:r>
          </w:p>
        </w:tc>
        <w:tc>
          <w:tcPr>
            <w:tcW w:w="708" w:type="dxa"/>
            <w:tcBorders>
              <w:top w:val="single" w:sz="12" w:space="0" w:color="auto"/>
              <w:bottom w:val="nil"/>
              <w:right w:val="single" w:sz="12" w:space="0" w:color="auto"/>
            </w:tcBorders>
            <w:shd w:val="pct25" w:color="C0C0C0" w:fill="auto"/>
            <w:tcMar>
              <w:left w:w="17" w:type="dxa"/>
              <w:right w:w="17" w:type="dxa"/>
            </w:tcMar>
            <w:vAlign w:val="center"/>
          </w:tcPr>
          <w:p w:rsidR="00617981" w:rsidRPr="00EE67FC" w:rsidRDefault="00617981" w:rsidP="008F5459">
            <w:pPr>
              <w:pStyle w:val="Corpsdetexte"/>
              <w:tabs>
                <w:tab w:val="left" w:pos="1080"/>
                <w:tab w:val="left" w:pos="2340"/>
                <w:tab w:val="left" w:pos="3330"/>
                <w:tab w:val="left" w:pos="3600"/>
              </w:tabs>
              <w:ind w:right="-85"/>
              <w:jc w:val="center"/>
              <w:rPr>
                <w:rFonts w:cs="Arial"/>
                <w:sz w:val="15"/>
                <w:szCs w:val="15"/>
              </w:rPr>
            </w:pPr>
            <w:r>
              <w:rPr>
                <w:rFonts w:cs="Arial"/>
                <w:sz w:val="15"/>
                <w:szCs w:val="15"/>
              </w:rPr>
              <w:t xml:space="preserve">   </w:t>
            </w:r>
          </w:p>
        </w:tc>
        <w:tc>
          <w:tcPr>
            <w:tcW w:w="1418" w:type="dxa"/>
            <w:tcBorders>
              <w:top w:val="single" w:sz="12" w:space="0" w:color="auto"/>
              <w:left w:val="single" w:sz="12" w:space="0" w:color="auto"/>
              <w:bottom w:val="single" w:sz="12" w:space="0" w:color="auto"/>
            </w:tcBorders>
            <w:shd w:val="pct25" w:color="C0C0C0" w:fill="auto"/>
            <w:vAlign w:val="center"/>
          </w:tcPr>
          <w:p w:rsidR="00617981" w:rsidRPr="00EE67FC" w:rsidRDefault="00617981" w:rsidP="00FD3981">
            <w:pPr>
              <w:pStyle w:val="Corpsdetexte"/>
              <w:tabs>
                <w:tab w:val="left" w:pos="1080"/>
                <w:tab w:val="left" w:pos="2340"/>
                <w:tab w:val="left" w:pos="3330"/>
                <w:tab w:val="left" w:pos="3600"/>
              </w:tabs>
              <w:ind w:right="-85"/>
              <w:rPr>
                <w:rFonts w:cs="Arial"/>
                <w:sz w:val="15"/>
                <w:szCs w:val="15"/>
              </w:rPr>
            </w:pPr>
            <w:r>
              <w:rPr>
                <w:b/>
                <w:sz w:val="24"/>
                <w:szCs w:val="24"/>
                <w:lang w:val="fr-FR"/>
              </w:rPr>
              <w:t>Section C</w:t>
            </w:r>
          </w:p>
        </w:tc>
      </w:tr>
      <w:tr w:rsidR="00617981" w:rsidTr="00524AB1">
        <w:trPr>
          <w:cantSplit/>
          <w:trHeight w:val="310"/>
        </w:trPr>
        <w:tc>
          <w:tcPr>
            <w:tcW w:w="1560" w:type="dxa"/>
            <w:gridSpan w:val="2"/>
            <w:vMerge/>
            <w:shd w:val="pct25" w:color="C0C0C0" w:fill="auto"/>
            <w:tcMar>
              <w:left w:w="17" w:type="dxa"/>
              <w:right w:w="17" w:type="dxa"/>
            </w:tcMar>
          </w:tcPr>
          <w:p w:rsidR="00617981" w:rsidRPr="00EE67FC" w:rsidRDefault="00617981">
            <w:pPr>
              <w:pStyle w:val="Corpsdetexte"/>
              <w:tabs>
                <w:tab w:val="clear" w:pos="360"/>
                <w:tab w:val="clear" w:pos="1890"/>
                <w:tab w:val="clear" w:pos="2160"/>
                <w:tab w:val="clear" w:pos="3780"/>
                <w:tab w:val="clear" w:pos="4140"/>
                <w:tab w:val="left" w:pos="1080"/>
                <w:tab w:val="left" w:pos="2340"/>
                <w:tab w:val="left" w:pos="3330"/>
                <w:tab w:val="left" w:pos="3600"/>
              </w:tabs>
              <w:ind w:left="118" w:right="-90"/>
              <w:rPr>
                <w:rFonts w:cs="Arial"/>
                <w:sz w:val="12"/>
              </w:rPr>
            </w:pPr>
          </w:p>
        </w:tc>
        <w:tc>
          <w:tcPr>
            <w:tcW w:w="4104" w:type="dxa"/>
            <w:vMerge/>
            <w:shd w:val="pct25" w:color="C0C0C0" w:fill="auto"/>
            <w:vAlign w:val="center"/>
          </w:tcPr>
          <w:p w:rsidR="00617981" w:rsidRPr="00EE67FC" w:rsidRDefault="00617981">
            <w:pPr>
              <w:pStyle w:val="Corpsdetexte"/>
              <w:tabs>
                <w:tab w:val="left" w:pos="1080"/>
                <w:tab w:val="left" w:pos="2340"/>
                <w:tab w:val="left" w:pos="3330"/>
                <w:tab w:val="left" w:pos="3600"/>
              </w:tabs>
              <w:spacing w:before="40" w:after="40"/>
              <w:ind w:right="-86"/>
              <w:jc w:val="center"/>
              <w:rPr>
                <w:rFonts w:cs="Arial"/>
                <w:sz w:val="15"/>
              </w:rPr>
            </w:pPr>
          </w:p>
        </w:tc>
        <w:tc>
          <w:tcPr>
            <w:tcW w:w="1128" w:type="dxa"/>
            <w:vMerge/>
            <w:shd w:val="pct25" w:color="C0C0C0" w:fill="auto"/>
            <w:tcMar>
              <w:left w:w="17" w:type="dxa"/>
              <w:right w:w="17" w:type="dxa"/>
            </w:tcMar>
            <w:vAlign w:val="center"/>
          </w:tcPr>
          <w:p w:rsidR="00617981" w:rsidRPr="00EE67FC" w:rsidRDefault="00617981">
            <w:pPr>
              <w:pStyle w:val="Corpsdetexte"/>
              <w:tabs>
                <w:tab w:val="clear" w:pos="360"/>
                <w:tab w:val="clear" w:pos="1890"/>
                <w:tab w:val="clear" w:pos="2160"/>
                <w:tab w:val="clear" w:pos="3780"/>
                <w:tab w:val="clear" w:pos="4140"/>
                <w:tab w:val="left" w:pos="1080"/>
                <w:tab w:val="left" w:pos="2340"/>
                <w:tab w:val="left" w:pos="3330"/>
                <w:tab w:val="left" w:pos="3600"/>
              </w:tabs>
              <w:jc w:val="center"/>
              <w:rPr>
                <w:rFonts w:cs="Arial"/>
                <w:sz w:val="15"/>
              </w:rPr>
            </w:pPr>
          </w:p>
        </w:tc>
        <w:tc>
          <w:tcPr>
            <w:tcW w:w="524" w:type="dxa"/>
            <w:vMerge w:val="restart"/>
            <w:tcBorders>
              <w:top w:val="single" w:sz="2" w:space="0" w:color="auto"/>
            </w:tcBorders>
            <w:shd w:val="pct25" w:color="C0C0C0" w:fill="auto"/>
            <w:tcMar>
              <w:left w:w="17" w:type="dxa"/>
              <w:right w:w="17" w:type="dxa"/>
            </w:tcMar>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r w:rsidRPr="00EE67FC">
              <w:rPr>
                <w:rFonts w:cs="Arial"/>
                <w:sz w:val="15"/>
              </w:rPr>
              <w:t>Critical</w:t>
            </w:r>
          </w:p>
        </w:tc>
        <w:tc>
          <w:tcPr>
            <w:tcW w:w="524" w:type="dxa"/>
            <w:vMerge w:val="restart"/>
            <w:tcBorders>
              <w:top w:val="single" w:sz="2" w:space="0" w:color="auto"/>
            </w:tcBorders>
            <w:shd w:val="pct25" w:color="C0C0C0" w:fill="auto"/>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r w:rsidRPr="00EE67FC">
              <w:rPr>
                <w:rFonts w:cs="Arial"/>
                <w:sz w:val="15"/>
              </w:rPr>
              <w:t>Sensitive</w:t>
            </w:r>
          </w:p>
        </w:tc>
        <w:tc>
          <w:tcPr>
            <w:tcW w:w="524" w:type="dxa"/>
            <w:vMerge w:val="restart"/>
            <w:tcBorders>
              <w:top w:val="single" w:sz="2" w:space="0" w:color="auto"/>
            </w:tcBorders>
            <w:shd w:val="pct25" w:color="C0C0C0" w:fill="auto"/>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r w:rsidRPr="00EE67FC">
              <w:rPr>
                <w:rFonts w:cs="Arial"/>
                <w:sz w:val="15"/>
              </w:rPr>
              <w:t>Unclassified</w:t>
            </w:r>
          </w:p>
        </w:tc>
        <w:tc>
          <w:tcPr>
            <w:tcW w:w="708" w:type="dxa"/>
            <w:tcBorders>
              <w:top w:val="nil"/>
              <w:bottom w:val="nil"/>
              <w:right w:val="nil"/>
            </w:tcBorders>
            <w:shd w:val="pct25" w:color="C0C0C0" w:fill="auto"/>
            <w:tcMar>
              <w:left w:w="17" w:type="dxa"/>
              <w:right w:w="17" w:type="dxa"/>
            </w:tcMar>
            <w:vAlign w:val="center"/>
          </w:tcPr>
          <w:p w:rsidR="00617981" w:rsidRPr="00EE67FC" w:rsidRDefault="00617981">
            <w:pPr>
              <w:pStyle w:val="Corpsdetexte"/>
              <w:tabs>
                <w:tab w:val="left" w:pos="1080"/>
                <w:tab w:val="left" w:pos="2340"/>
                <w:tab w:val="left" w:pos="3330"/>
                <w:tab w:val="left" w:pos="3600"/>
              </w:tabs>
              <w:ind w:right="-85"/>
              <w:jc w:val="center"/>
              <w:rPr>
                <w:rFonts w:cs="Arial"/>
                <w:sz w:val="15"/>
              </w:rPr>
            </w:pPr>
          </w:p>
        </w:tc>
        <w:tc>
          <w:tcPr>
            <w:tcW w:w="1418" w:type="dxa"/>
            <w:tcBorders>
              <w:top w:val="single" w:sz="2" w:space="0" w:color="auto"/>
              <w:left w:val="nil"/>
              <w:bottom w:val="nil"/>
            </w:tcBorders>
            <w:shd w:val="pct25" w:color="C0C0C0" w:fill="auto"/>
            <w:vAlign w:val="center"/>
          </w:tcPr>
          <w:p w:rsidR="00617981" w:rsidRPr="00EE67FC" w:rsidRDefault="00617981">
            <w:pPr>
              <w:pStyle w:val="Corpsdetexte"/>
              <w:tabs>
                <w:tab w:val="left" w:pos="1080"/>
                <w:tab w:val="left" w:pos="2340"/>
                <w:tab w:val="left" w:pos="3330"/>
                <w:tab w:val="left" w:pos="3600"/>
              </w:tabs>
              <w:ind w:right="-85"/>
              <w:jc w:val="center"/>
              <w:rPr>
                <w:rFonts w:cs="Arial"/>
                <w:sz w:val="15"/>
              </w:rPr>
            </w:pPr>
          </w:p>
        </w:tc>
      </w:tr>
      <w:tr w:rsidR="00617981" w:rsidTr="00524AB1">
        <w:trPr>
          <w:cantSplit/>
          <w:trHeight w:val="310"/>
        </w:trPr>
        <w:tc>
          <w:tcPr>
            <w:tcW w:w="1560" w:type="dxa"/>
            <w:gridSpan w:val="2"/>
            <w:vMerge/>
            <w:tcBorders>
              <w:bottom w:val="single" w:sz="2" w:space="0" w:color="auto"/>
            </w:tcBorders>
            <w:shd w:val="pct25" w:color="C0C0C0" w:fill="auto"/>
            <w:tcMar>
              <w:left w:w="17" w:type="dxa"/>
              <w:right w:w="17" w:type="dxa"/>
            </w:tcMar>
          </w:tcPr>
          <w:p w:rsidR="00617981" w:rsidRPr="00EE67FC" w:rsidRDefault="00617981">
            <w:pPr>
              <w:pStyle w:val="Corpsdetexte"/>
              <w:tabs>
                <w:tab w:val="clear" w:pos="360"/>
                <w:tab w:val="clear" w:pos="1890"/>
                <w:tab w:val="clear" w:pos="2160"/>
                <w:tab w:val="clear" w:pos="3780"/>
                <w:tab w:val="clear" w:pos="4140"/>
                <w:tab w:val="left" w:pos="1080"/>
                <w:tab w:val="left" w:pos="2340"/>
                <w:tab w:val="left" w:pos="3330"/>
                <w:tab w:val="left" w:pos="3600"/>
              </w:tabs>
              <w:ind w:left="118" w:right="-90"/>
              <w:rPr>
                <w:rFonts w:cs="Arial"/>
                <w:sz w:val="12"/>
              </w:rPr>
            </w:pPr>
          </w:p>
        </w:tc>
        <w:tc>
          <w:tcPr>
            <w:tcW w:w="4104" w:type="dxa"/>
            <w:vMerge/>
            <w:tcBorders>
              <w:bottom w:val="single" w:sz="2" w:space="0" w:color="auto"/>
            </w:tcBorders>
            <w:shd w:val="pct25" w:color="C0C0C0" w:fill="auto"/>
            <w:vAlign w:val="center"/>
          </w:tcPr>
          <w:p w:rsidR="00617981" w:rsidRPr="00EE67FC" w:rsidRDefault="00617981">
            <w:pPr>
              <w:pStyle w:val="Corpsdetexte"/>
              <w:tabs>
                <w:tab w:val="left" w:pos="1080"/>
                <w:tab w:val="left" w:pos="2340"/>
                <w:tab w:val="left" w:pos="3330"/>
                <w:tab w:val="left" w:pos="3600"/>
              </w:tabs>
              <w:spacing w:before="40" w:after="40"/>
              <w:ind w:right="-86"/>
              <w:jc w:val="center"/>
              <w:rPr>
                <w:rFonts w:cs="Arial"/>
                <w:sz w:val="15"/>
              </w:rPr>
            </w:pPr>
          </w:p>
        </w:tc>
        <w:tc>
          <w:tcPr>
            <w:tcW w:w="1128" w:type="dxa"/>
            <w:vMerge/>
            <w:tcBorders>
              <w:bottom w:val="single" w:sz="2" w:space="0" w:color="auto"/>
            </w:tcBorders>
            <w:shd w:val="pct25" w:color="C0C0C0" w:fill="auto"/>
            <w:tcMar>
              <w:left w:w="17" w:type="dxa"/>
              <w:right w:w="17" w:type="dxa"/>
            </w:tcMar>
            <w:vAlign w:val="center"/>
          </w:tcPr>
          <w:p w:rsidR="00617981" w:rsidRPr="00EE67FC" w:rsidRDefault="00617981">
            <w:pPr>
              <w:pStyle w:val="Corpsdetexte"/>
              <w:tabs>
                <w:tab w:val="clear" w:pos="360"/>
                <w:tab w:val="clear" w:pos="1890"/>
                <w:tab w:val="clear" w:pos="2160"/>
                <w:tab w:val="clear" w:pos="3780"/>
                <w:tab w:val="clear" w:pos="4140"/>
                <w:tab w:val="left" w:pos="1080"/>
                <w:tab w:val="left" w:pos="2340"/>
                <w:tab w:val="left" w:pos="3330"/>
                <w:tab w:val="left" w:pos="3600"/>
              </w:tabs>
              <w:jc w:val="center"/>
              <w:rPr>
                <w:rFonts w:cs="Arial"/>
                <w:sz w:val="15"/>
              </w:rPr>
            </w:pPr>
          </w:p>
        </w:tc>
        <w:tc>
          <w:tcPr>
            <w:tcW w:w="524" w:type="dxa"/>
            <w:vMerge/>
            <w:tcBorders>
              <w:bottom w:val="single" w:sz="2" w:space="0" w:color="auto"/>
            </w:tcBorders>
            <w:shd w:val="pct25" w:color="C0C0C0" w:fill="auto"/>
            <w:tcMar>
              <w:left w:w="17" w:type="dxa"/>
              <w:right w:w="17" w:type="dxa"/>
            </w:tcMar>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p>
        </w:tc>
        <w:tc>
          <w:tcPr>
            <w:tcW w:w="524" w:type="dxa"/>
            <w:vMerge/>
            <w:tcBorders>
              <w:bottom w:val="single" w:sz="2" w:space="0" w:color="auto"/>
            </w:tcBorders>
            <w:shd w:val="pct25" w:color="C0C0C0" w:fill="auto"/>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p>
        </w:tc>
        <w:tc>
          <w:tcPr>
            <w:tcW w:w="524" w:type="dxa"/>
            <w:vMerge/>
            <w:tcBorders>
              <w:bottom w:val="single" w:sz="2" w:space="0" w:color="auto"/>
            </w:tcBorders>
            <w:shd w:val="pct25" w:color="C0C0C0" w:fill="auto"/>
            <w:textDirection w:val="btLr"/>
            <w:vAlign w:val="center"/>
          </w:tcPr>
          <w:p w:rsidR="00617981" w:rsidRPr="00EE67FC" w:rsidRDefault="00617981" w:rsidP="00B83D86">
            <w:pPr>
              <w:pStyle w:val="Corpsdetexte"/>
              <w:tabs>
                <w:tab w:val="clear" w:pos="360"/>
                <w:tab w:val="clear" w:pos="1890"/>
                <w:tab w:val="clear" w:pos="2160"/>
                <w:tab w:val="clear" w:pos="3780"/>
                <w:tab w:val="clear" w:pos="4140"/>
                <w:tab w:val="left" w:pos="1080"/>
                <w:tab w:val="left" w:pos="2340"/>
                <w:tab w:val="left" w:pos="3330"/>
                <w:tab w:val="left" w:pos="3600"/>
              </w:tabs>
              <w:ind w:left="113" w:right="-86"/>
              <w:rPr>
                <w:rFonts w:cs="Arial"/>
                <w:sz w:val="15"/>
              </w:rPr>
            </w:pPr>
          </w:p>
        </w:tc>
        <w:tc>
          <w:tcPr>
            <w:tcW w:w="2126" w:type="dxa"/>
            <w:gridSpan w:val="2"/>
            <w:tcBorders>
              <w:top w:val="nil"/>
              <w:bottom w:val="single" w:sz="2" w:space="0" w:color="auto"/>
            </w:tcBorders>
            <w:shd w:val="pct25" w:color="C0C0C0" w:fill="auto"/>
            <w:tcMar>
              <w:left w:w="17" w:type="dxa"/>
              <w:right w:w="17" w:type="dxa"/>
            </w:tcMar>
            <w:vAlign w:val="center"/>
          </w:tcPr>
          <w:p w:rsidR="00617981" w:rsidRPr="00EE67FC" w:rsidRDefault="00617981">
            <w:pPr>
              <w:pStyle w:val="Corpsdetexte"/>
              <w:tabs>
                <w:tab w:val="left" w:pos="1080"/>
                <w:tab w:val="left" w:pos="2340"/>
                <w:tab w:val="left" w:pos="3330"/>
                <w:tab w:val="left" w:pos="3600"/>
              </w:tabs>
              <w:ind w:right="-85"/>
              <w:jc w:val="center"/>
              <w:rPr>
                <w:rFonts w:cs="Arial"/>
                <w:sz w:val="15"/>
                <w:szCs w:val="15"/>
              </w:rPr>
            </w:pPr>
            <w:r w:rsidRPr="00EE67FC">
              <w:rPr>
                <w:rFonts w:cs="Arial"/>
                <w:sz w:val="15"/>
                <w:szCs w:val="15"/>
              </w:rPr>
              <w:t>SCHEME NUMBER</w:t>
            </w:r>
          </w:p>
        </w:tc>
      </w:tr>
      <w:tr w:rsidR="00FE39FD" w:rsidTr="00AA7EF9">
        <w:trPr>
          <w:cantSplit/>
          <w:trHeight w:val="340"/>
        </w:trPr>
        <w:tc>
          <w:tcPr>
            <w:tcW w:w="113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rPr>
                <w:rFonts w:cs="Arial"/>
                <w:sz w:val="15"/>
                <w:szCs w:val="15"/>
              </w:rPr>
            </w:pPr>
            <w:r>
              <w:rPr>
                <w:rFonts w:cs="Arial"/>
                <w:sz w:val="15"/>
                <w:szCs w:val="15"/>
              </w:rPr>
              <w:t>TP190234</w:t>
            </w:r>
          </w:p>
        </w:tc>
        <w:tc>
          <w:tcPr>
            <w:tcW w:w="426"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410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r>
              <w:rPr>
                <w:rFonts w:cs="Arial"/>
                <w:sz w:val="15"/>
                <w:szCs w:val="15"/>
              </w:rPr>
              <w:t>Propeller Brake Control Unit -08</w:t>
            </w:r>
          </w:p>
        </w:tc>
        <w:tc>
          <w:tcPr>
            <w:tcW w:w="1128"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jc w:val="center"/>
              <w:rPr>
                <w:rFonts w:cs="Arial"/>
                <w:sz w:val="15"/>
                <w:szCs w:val="15"/>
              </w:rPr>
            </w:pPr>
            <w:r>
              <w:rPr>
                <w:rFonts w:cs="Arial"/>
                <w:sz w:val="15"/>
                <w:szCs w:val="15"/>
              </w:rPr>
              <w:t>TP190234</w:t>
            </w: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r>
              <w:rPr>
                <w:rFonts w:cs="Arial"/>
                <w:sz w:val="15"/>
                <w:szCs w:val="15"/>
              </w:rPr>
              <w:t>X</w:t>
            </w:r>
          </w:p>
        </w:tc>
        <w:tc>
          <w:tcPr>
            <w:tcW w:w="2126" w:type="dxa"/>
            <w:gridSpan w:val="2"/>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szCs w:val="15"/>
              </w:rPr>
            </w:pPr>
            <w:r>
              <w:rPr>
                <w:rFonts w:cs="Arial"/>
                <w:sz w:val="15"/>
                <w:szCs w:val="15"/>
              </w:rPr>
              <w:t>EPID190022</w:t>
            </w:r>
          </w:p>
        </w:tc>
      </w:tr>
      <w:tr w:rsidR="00FE39FD" w:rsidTr="00AA7EF9">
        <w:trPr>
          <w:cantSplit/>
          <w:trHeight w:val="340"/>
        </w:trPr>
        <w:tc>
          <w:tcPr>
            <w:tcW w:w="1134" w:type="dxa"/>
            <w:tcBorders>
              <w:top w:val="single" w:sz="2" w:space="0" w:color="auto"/>
              <w:bottom w:val="single" w:sz="2" w:space="0" w:color="auto"/>
            </w:tcBorders>
            <w:shd w:val="pct25" w:color="C0C0C0" w:fill="auto"/>
            <w:vAlign w:val="center"/>
          </w:tcPr>
          <w:p w:rsidR="00FE39FD" w:rsidRPr="00EE67FC" w:rsidRDefault="000B38D7"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r>
              <w:rPr>
                <w:rFonts w:cs="Arial"/>
                <w:sz w:val="15"/>
                <w:szCs w:val="15"/>
              </w:rPr>
              <w:t>TP190225</w:t>
            </w:r>
          </w:p>
        </w:tc>
        <w:tc>
          <w:tcPr>
            <w:tcW w:w="426"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4104" w:type="dxa"/>
            <w:tcBorders>
              <w:top w:val="single" w:sz="2" w:space="0" w:color="auto"/>
              <w:bottom w:val="single" w:sz="2" w:space="0" w:color="auto"/>
            </w:tcBorders>
            <w:shd w:val="pct25" w:color="C0C0C0" w:fill="auto"/>
            <w:vAlign w:val="center"/>
          </w:tcPr>
          <w:p w:rsidR="00FE39FD" w:rsidRPr="00EE67FC" w:rsidRDefault="000B38D7" w:rsidP="00FE39FD">
            <w:pPr>
              <w:pStyle w:val="Corpsdetexte"/>
              <w:tabs>
                <w:tab w:val="left" w:pos="1080"/>
                <w:tab w:val="left" w:pos="2340"/>
                <w:tab w:val="left" w:pos="3330"/>
                <w:tab w:val="left" w:pos="3600"/>
              </w:tabs>
              <w:spacing w:before="40" w:after="40"/>
              <w:ind w:right="-86"/>
              <w:rPr>
                <w:rFonts w:cs="Arial"/>
                <w:sz w:val="15"/>
                <w:szCs w:val="15"/>
              </w:rPr>
            </w:pPr>
            <w:r>
              <w:rPr>
                <w:rFonts w:cs="Arial"/>
                <w:sz w:val="15"/>
                <w:szCs w:val="15"/>
              </w:rPr>
              <w:t>Propeller Brake Control Unit -07</w:t>
            </w:r>
          </w:p>
        </w:tc>
        <w:tc>
          <w:tcPr>
            <w:tcW w:w="1128" w:type="dxa"/>
            <w:tcBorders>
              <w:top w:val="single" w:sz="2" w:space="0" w:color="auto"/>
              <w:bottom w:val="single" w:sz="2" w:space="0" w:color="auto"/>
            </w:tcBorders>
            <w:shd w:val="pct25" w:color="C0C0C0" w:fill="auto"/>
            <w:vAlign w:val="center"/>
          </w:tcPr>
          <w:p w:rsidR="00FE39FD" w:rsidRPr="00EE67FC" w:rsidRDefault="000B38D7"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jc w:val="center"/>
              <w:rPr>
                <w:rFonts w:cs="Arial"/>
                <w:sz w:val="15"/>
                <w:szCs w:val="15"/>
              </w:rPr>
            </w:pPr>
            <w:r>
              <w:rPr>
                <w:rFonts w:cs="Arial"/>
                <w:sz w:val="15"/>
                <w:szCs w:val="15"/>
              </w:rPr>
              <w:t>TP190225</w:t>
            </w: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0B38D7"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r>
              <w:rPr>
                <w:rFonts w:cs="Arial"/>
                <w:sz w:val="15"/>
                <w:szCs w:val="15"/>
              </w:rPr>
              <w:t>X</w:t>
            </w:r>
          </w:p>
        </w:tc>
        <w:tc>
          <w:tcPr>
            <w:tcW w:w="2126" w:type="dxa"/>
            <w:gridSpan w:val="2"/>
            <w:tcBorders>
              <w:top w:val="single" w:sz="2" w:space="0" w:color="auto"/>
              <w:bottom w:val="single" w:sz="2" w:space="0" w:color="auto"/>
            </w:tcBorders>
            <w:shd w:val="pct25" w:color="C0C0C0" w:fill="auto"/>
            <w:vAlign w:val="center"/>
          </w:tcPr>
          <w:p w:rsidR="00FE39FD" w:rsidRPr="00EE67FC" w:rsidRDefault="000B38D7"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szCs w:val="15"/>
              </w:rPr>
            </w:pPr>
            <w:r>
              <w:rPr>
                <w:rFonts w:cs="Arial"/>
                <w:sz w:val="15"/>
                <w:szCs w:val="15"/>
              </w:rPr>
              <w:t>EPID190019</w:t>
            </w:r>
          </w:p>
        </w:tc>
      </w:tr>
      <w:tr w:rsidR="00FE39FD" w:rsidTr="00AA7EF9">
        <w:trPr>
          <w:cantSplit/>
          <w:trHeight w:val="340"/>
        </w:trPr>
        <w:tc>
          <w:tcPr>
            <w:tcW w:w="113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p>
        </w:tc>
        <w:tc>
          <w:tcPr>
            <w:tcW w:w="426"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410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1128"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2126" w:type="dxa"/>
            <w:gridSpan w:val="2"/>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szCs w:val="15"/>
              </w:rPr>
            </w:pPr>
          </w:p>
        </w:tc>
      </w:tr>
      <w:tr w:rsidR="00FE39FD" w:rsidTr="00617981">
        <w:trPr>
          <w:cantSplit/>
          <w:trHeight w:val="340"/>
        </w:trPr>
        <w:tc>
          <w:tcPr>
            <w:tcW w:w="113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p>
        </w:tc>
        <w:tc>
          <w:tcPr>
            <w:tcW w:w="426"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410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p>
        </w:tc>
        <w:tc>
          <w:tcPr>
            <w:tcW w:w="1128"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2126" w:type="dxa"/>
            <w:gridSpan w:val="2"/>
            <w:tcBorders>
              <w:top w:val="single" w:sz="2" w:space="0" w:color="auto"/>
              <w:bottom w:val="single" w:sz="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szCs w:val="15"/>
              </w:rPr>
            </w:pPr>
          </w:p>
        </w:tc>
      </w:tr>
      <w:tr w:rsidR="00FE39FD" w:rsidTr="00617981">
        <w:trPr>
          <w:cantSplit/>
          <w:trHeight w:val="340"/>
        </w:trPr>
        <w:tc>
          <w:tcPr>
            <w:tcW w:w="1134"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p>
        </w:tc>
        <w:tc>
          <w:tcPr>
            <w:tcW w:w="426"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left" w:pos="1080"/>
                <w:tab w:val="left" w:pos="2340"/>
                <w:tab w:val="left" w:pos="3330"/>
                <w:tab w:val="left" w:pos="3600"/>
              </w:tabs>
              <w:spacing w:before="40" w:after="40"/>
              <w:ind w:right="-86"/>
              <w:rPr>
                <w:rFonts w:cs="Arial"/>
                <w:sz w:val="15"/>
                <w:szCs w:val="15"/>
              </w:rPr>
            </w:pPr>
          </w:p>
        </w:tc>
        <w:tc>
          <w:tcPr>
            <w:tcW w:w="4104"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rPr>
                <w:rFonts w:cs="Arial"/>
                <w:sz w:val="15"/>
                <w:szCs w:val="15"/>
              </w:rPr>
            </w:pPr>
          </w:p>
        </w:tc>
        <w:tc>
          <w:tcPr>
            <w:tcW w:w="1128"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jc w:val="center"/>
              <w:rPr>
                <w:rFonts w:cs="Arial"/>
                <w:sz w:val="15"/>
                <w:szCs w:val="15"/>
              </w:rPr>
            </w:pPr>
          </w:p>
        </w:tc>
        <w:tc>
          <w:tcPr>
            <w:tcW w:w="524"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524" w:type="dxa"/>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spacing w:before="40" w:after="40"/>
              <w:ind w:right="-86"/>
              <w:jc w:val="center"/>
              <w:rPr>
                <w:rFonts w:cs="Arial"/>
                <w:sz w:val="15"/>
                <w:szCs w:val="15"/>
              </w:rPr>
            </w:pPr>
          </w:p>
        </w:tc>
        <w:tc>
          <w:tcPr>
            <w:tcW w:w="2126" w:type="dxa"/>
            <w:gridSpan w:val="2"/>
            <w:tcBorders>
              <w:top w:val="single" w:sz="2" w:space="0" w:color="auto"/>
              <w:bottom w:val="single" w:sz="12" w:space="0" w:color="auto"/>
            </w:tcBorders>
            <w:shd w:val="pct25" w:color="C0C0C0" w:fill="auto"/>
            <w:vAlign w:val="center"/>
          </w:tcPr>
          <w:p w:rsidR="00FE39FD" w:rsidRPr="00EE67FC" w:rsidRDefault="00FE39FD" w:rsidP="00FE39FD">
            <w:pPr>
              <w:pStyle w:val="Corpsdetexte"/>
              <w:tabs>
                <w:tab w:val="clear" w:pos="360"/>
                <w:tab w:val="clear" w:pos="1890"/>
                <w:tab w:val="clear" w:pos="2160"/>
                <w:tab w:val="clear" w:pos="3780"/>
                <w:tab w:val="clear" w:pos="4140"/>
                <w:tab w:val="left" w:pos="1080"/>
                <w:tab w:val="left" w:pos="2340"/>
                <w:tab w:val="left" w:pos="3330"/>
                <w:tab w:val="left" w:pos="3600"/>
              </w:tabs>
              <w:ind w:right="-86"/>
              <w:jc w:val="center"/>
              <w:rPr>
                <w:rFonts w:cs="Arial"/>
                <w:sz w:val="15"/>
                <w:szCs w:val="15"/>
              </w:rPr>
            </w:pPr>
          </w:p>
        </w:tc>
      </w:tr>
    </w:tbl>
    <w:p w:rsidR="00904046" w:rsidRPr="00F21ABF" w:rsidRDefault="00904046">
      <w:pPr>
        <w:rPr>
          <w:rFonts w:ascii="Arial" w:hAnsi="Arial" w:cs="Arial"/>
          <w:sz w:val="10"/>
          <w:szCs w:val="10"/>
        </w:rPr>
      </w:pPr>
    </w:p>
    <w:tbl>
      <w:tblPr>
        <w:tblW w:w="10512" w:type="dxa"/>
        <w:tblInd w:w="108" w:type="dxa"/>
        <w:tblBorders>
          <w:top w:val="single" w:sz="12" w:space="0" w:color="auto"/>
          <w:left w:val="single" w:sz="12" w:space="0" w:color="auto"/>
          <w:bottom w:val="single" w:sz="12" w:space="0" w:color="auto"/>
          <w:right w:val="single" w:sz="12" w:space="0" w:color="auto"/>
          <w:insideH w:val="single" w:sz="2" w:space="0" w:color="auto"/>
        </w:tblBorders>
        <w:shd w:val="pct25" w:color="C0C0C0" w:fill="auto"/>
        <w:tblLayout w:type="fixed"/>
        <w:tblLook w:val="0000" w:firstRow="0" w:lastRow="0" w:firstColumn="0" w:lastColumn="0" w:noHBand="0" w:noVBand="0"/>
      </w:tblPr>
      <w:tblGrid>
        <w:gridCol w:w="5384"/>
        <w:gridCol w:w="3688"/>
        <w:gridCol w:w="1440"/>
      </w:tblGrid>
      <w:tr w:rsidR="00FD3981" w:rsidTr="00524AB1">
        <w:trPr>
          <w:trHeight w:val="267"/>
        </w:trPr>
        <w:tc>
          <w:tcPr>
            <w:tcW w:w="9072" w:type="dxa"/>
            <w:gridSpan w:val="2"/>
            <w:tcBorders>
              <w:right w:val="single" w:sz="12" w:space="0" w:color="auto"/>
            </w:tcBorders>
            <w:shd w:val="pct25" w:color="C0C0C0" w:fill="auto"/>
            <w:vAlign w:val="center"/>
          </w:tcPr>
          <w:p w:rsidR="00FD3981" w:rsidRPr="006D1F69" w:rsidRDefault="00FD3981" w:rsidP="003C58EB">
            <w:pPr>
              <w:tabs>
                <w:tab w:val="left" w:pos="3236"/>
              </w:tabs>
              <w:ind w:left="-57"/>
              <w:rPr>
                <w:rFonts w:ascii="Arial" w:hAnsi="Arial"/>
                <w:b/>
              </w:rPr>
            </w:pPr>
            <w:r>
              <w:rPr>
                <w:rFonts w:ascii="Arial" w:hAnsi="Arial"/>
                <w:b/>
                <w:sz w:val="18"/>
                <w:szCs w:val="18"/>
              </w:rPr>
              <w:br w:type="page"/>
            </w:r>
            <w:r w:rsidRPr="006D1F69">
              <w:rPr>
                <w:rFonts w:ascii="Arial" w:hAnsi="Arial"/>
                <w:b/>
              </w:rPr>
              <w:t>REASON FOR ALTERATION (SELECT AT LEAST ONE)</w:t>
            </w:r>
          </w:p>
        </w:tc>
        <w:tc>
          <w:tcPr>
            <w:tcW w:w="1440" w:type="dxa"/>
            <w:tcBorders>
              <w:top w:val="single" w:sz="12" w:space="0" w:color="auto"/>
              <w:left w:val="single" w:sz="12" w:space="0" w:color="auto"/>
              <w:bottom w:val="single" w:sz="12" w:space="0" w:color="auto"/>
            </w:tcBorders>
            <w:shd w:val="pct25" w:color="C0C0C0" w:fill="auto"/>
            <w:vAlign w:val="center"/>
          </w:tcPr>
          <w:p w:rsidR="00FD3981" w:rsidRPr="00524AB1" w:rsidRDefault="00524AB1" w:rsidP="003C58EB">
            <w:pPr>
              <w:tabs>
                <w:tab w:val="left" w:pos="3236"/>
              </w:tabs>
              <w:ind w:left="-57"/>
              <w:rPr>
                <w:rFonts w:ascii="Arial" w:hAnsi="Arial"/>
                <w:b/>
                <w:sz w:val="24"/>
                <w:szCs w:val="24"/>
              </w:rPr>
            </w:pPr>
            <w:r w:rsidRPr="00524AB1">
              <w:rPr>
                <w:rFonts w:ascii="Arial" w:hAnsi="Arial"/>
                <w:b/>
                <w:sz w:val="24"/>
                <w:szCs w:val="24"/>
              </w:rPr>
              <w:t>Section D</w:t>
            </w:r>
          </w:p>
        </w:tc>
      </w:tr>
      <w:tr w:rsidR="003C58EB" w:rsidTr="00AA7EF9">
        <w:trPr>
          <w:trHeight w:val="375"/>
        </w:trPr>
        <w:tc>
          <w:tcPr>
            <w:tcW w:w="5384" w:type="dxa"/>
            <w:shd w:val="pct25" w:color="C0C0C0" w:fill="auto"/>
            <w:vAlign w:val="center"/>
          </w:tcPr>
          <w:p w:rsidR="003C58EB" w:rsidRDefault="00721823" w:rsidP="003C58EB">
            <w:pPr>
              <w:tabs>
                <w:tab w:val="left" w:pos="360"/>
              </w:tabs>
              <w:rPr>
                <w:rFonts w:ascii="Arial" w:hAnsi="Arial"/>
                <w:sz w:val="16"/>
              </w:rPr>
            </w:pPr>
            <w:r>
              <w:fldChar w:fldCharType="begin">
                <w:ffData>
                  <w:name w:val="Check30"/>
                  <w:enabled/>
                  <w:calcOnExit w:val="0"/>
                  <w:checkBox>
                    <w:sizeAuto/>
                    <w:default w:val="0"/>
                  </w:checkBox>
                </w:ffData>
              </w:fldChar>
            </w:r>
            <w:r w:rsidR="003C58EB">
              <w:instrText xml:space="preserve"> FORMCHECKBOX </w:instrText>
            </w:r>
            <w:r w:rsidR="00FA3BBC">
              <w:fldChar w:fldCharType="separate"/>
            </w:r>
            <w:r>
              <w:fldChar w:fldCharType="end"/>
            </w:r>
            <w:r w:rsidR="00B07B5B">
              <w:rPr>
                <w:rFonts w:ascii="Arial" w:hAnsi="Arial"/>
                <w:sz w:val="16"/>
              </w:rPr>
              <w:t xml:space="preserve"> COST REDUCTION OR MANUFACTURING EASEMENT</w:t>
            </w:r>
          </w:p>
          <w:p w:rsidR="003C58EB" w:rsidRDefault="00721823" w:rsidP="003C58EB">
            <w:pPr>
              <w:tabs>
                <w:tab w:val="left" w:pos="360"/>
              </w:tabs>
              <w:rPr>
                <w:rFonts w:ascii="Arial" w:hAnsi="Arial"/>
                <w:sz w:val="16"/>
              </w:rPr>
            </w:pPr>
            <w:r>
              <w:fldChar w:fldCharType="begin">
                <w:ffData>
                  <w:name w:val="Check30"/>
                  <w:enabled/>
                  <w:calcOnExit w:val="0"/>
                  <w:checkBox>
                    <w:sizeAuto/>
                    <w:default w:val="0"/>
                  </w:checkBox>
                </w:ffData>
              </w:fldChar>
            </w:r>
            <w:r w:rsidR="003C58EB">
              <w:instrText xml:space="preserve"> FORMCHECKBOX </w:instrText>
            </w:r>
            <w:r w:rsidR="00FA3BBC">
              <w:fldChar w:fldCharType="separate"/>
            </w:r>
            <w:r>
              <w:fldChar w:fldCharType="end"/>
            </w:r>
            <w:r w:rsidR="003C58EB">
              <w:rPr>
                <w:rFonts w:ascii="Arial" w:hAnsi="Arial"/>
                <w:sz w:val="16"/>
              </w:rPr>
              <w:t xml:space="preserve"> ELIMINATE RECURRING CONCESSIONS</w:t>
            </w:r>
          </w:p>
          <w:p w:rsidR="003C58EB" w:rsidRDefault="00721823" w:rsidP="003C58EB">
            <w:pPr>
              <w:tabs>
                <w:tab w:val="left" w:pos="360"/>
              </w:tabs>
              <w:rPr>
                <w:rFonts w:ascii="Arial" w:hAnsi="Arial"/>
                <w:sz w:val="16"/>
              </w:rPr>
            </w:pPr>
            <w:r>
              <w:fldChar w:fldCharType="begin">
                <w:ffData>
                  <w:name w:val="Check30"/>
                  <w:enabled/>
                  <w:calcOnExit w:val="0"/>
                  <w:checkBox>
                    <w:sizeAuto/>
                    <w:default w:val="0"/>
                  </w:checkBox>
                </w:ffData>
              </w:fldChar>
            </w:r>
            <w:r w:rsidR="003C58EB">
              <w:instrText xml:space="preserve"> FORMCHECKBOX </w:instrText>
            </w:r>
            <w:r w:rsidR="00FA3BBC">
              <w:fldChar w:fldCharType="separate"/>
            </w:r>
            <w:r>
              <w:fldChar w:fldCharType="end"/>
            </w:r>
            <w:r w:rsidR="003C58EB">
              <w:t xml:space="preserve"> </w:t>
            </w:r>
            <w:r w:rsidR="003C58EB">
              <w:rPr>
                <w:rFonts w:ascii="Arial" w:hAnsi="Arial"/>
                <w:sz w:val="16"/>
              </w:rPr>
              <w:t>CORRECT ERROR OR OMISSION</w:t>
            </w:r>
          </w:p>
          <w:p w:rsidR="003C58EB" w:rsidRDefault="00721823" w:rsidP="003C58EB">
            <w:pPr>
              <w:tabs>
                <w:tab w:val="left" w:pos="360"/>
              </w:tabs>
              <w:rPr>
                <w:rFonts w:ascii="Arial" w:hAnsi="Arial"/>
                <w:sz w:val="16"/>
              </w:rPr>
            </w:pPr>
            <w:r>
              <w:fldChar w:fldCharType="begin">
                <w:ffData>
                  <w:name w:val=""/>
                  <w:enabled/>
                  <w:calcOnExit w:val="0"/>
                  <w:checkBox>
                    <w:sizeAuto/>
                    <w:default w:val="0"/>
                  </w:checkBox>
                </w:ffData>
              </w:fldChar>
            </w:r>
            <w:r w:rsidR="00237FAB">
              <w:instrText xml:space="preserve"> FORMCHECKBOX </w:instrText>
            </w:r>
            <w:r w:rsidR="00FA3BBC">
              <w:fldChar w:fldCharType="separate"/>
            </w:r>
            <w:r>
              <w:fldChar w:fldCharType="end"/>
            </w:r>
            <w:r w:rsidR="00B07B5B">
              <w:rPr>
                <w:rFonts w:ascii="Arial" w:hAnsi="Arial"/>
                <w:sz w:val="16"/>
              </w:rPr>
              <w:t xml:space="preserve"> OBSOLESCENSE OF COMPONENTS / MATERIALS</w:t>
            </w:r>
          </w:p>
        </w:tc>
        <w:tc>
          <w:tcPr>
            <w:tcW w:w="5128" w:type="dxa"/>
            <w:gridSpan w:val="2"/>
            <w:shd w:val="pct25" w:color="C0C0C0" w:fill="auto"/>
            <w:vAlign w:val="center"/>
          </w:tcPr>
          <w:p w:rsidR="003C58EB" w:rsidRDefault="00721823" w:rsidP="003C58EB">
            <w:pPr>
              <w:pStyle w:val="GQPbodytext"/>
              <w:spacing w:before="0"/>
              <w:ind w:right="-36"/>
              <w:jc w:val="left"/>
              <w:rPr>
                <w:rFonts w:ascii="Arial" w:hAnsi="Arial"/>
                <w:sz w:val="16"/>
              </w:rPr>
            </w:pPr>
            <w:r>
              <w:fldChar w:fldCharType="begin">
                <w:ffData>
                  <w:name w:val="Check30"/>
                  <w:enabled/>
                  <w:calcOnExit w:val="0"/>
                  <w:checkBox>
                    <w:sizeAuto/>
                    <w:default w:val="0"/>
                  </w:checkBox>
                </w:ffData>
              </w:fldChar>
            </w:r>
            <w:r w:rsidR="003C58EB">
              <w:instrText xml:space="preserve"> FORMCHECKBOX </w:instrText>
            </w:r>
            <w:r w:rsidR="00FA3BBC">
              <w:fldChar w:fldCharType="separate"/>
            </w:r>
            <w:r>
              <w:fldChar w:fldCharType="end"/>
            </w:r>
            <w:r w:rsidR="003C58EB">
              <w:rPr>
                <w:rFonts w:ascii="Arial" w:hAnsi="Arial"/>
                <w:sz w:val="16"/>
              </w:rPr>
              <w:t xml:space="preserve"> ADD ALTERNATIVE MATERIAL / SPECIAL PROCESS</w:t>
            </w:r>
          </w:p>
          <w:p w:rsidR="003C58EB" w:rsidRDefault="00721823" w:rsidP="003C58EB">
            <w:pPr>
              <w:pStyle w:val="GQPbodytext"/>
              <w:spacing w:before="0"/>
              <w:ind w:right="-36"/>
              <w:jc w:val="left"/>
              <w:rPr>
                <w:rFonts w:ascii="Arial" w:hAnsi="Arial"/>
                <w:sz w:val="16"/>
              </w:rPr>
            </w:pPr>
            <w:r>
              <w:fldChar w:fldCharType="begin">
                <w:ffData>
                  <w:name w:val="Check30"/>
                  <w:enabled/>
                  <w:calcOnExit w:val="0"/>
                  <w:checkBox>
                    <w:sizeAuto/>
                    <w:default w:val="0"/>
                  </w:checkBox>
                </w:ffData>
              </w:fldChar>
            </w:r>
            <w:r w:rsidR="003C58EB">
              <w:instrText xml:space="preserve"> FORMCHECKBOX </w:instrText>
            </w:r>
            <w:r w:rsidR="00FA3BBC">
              <w:fldChar w:fldCharType="separate"/>
            </w:r>
            <w:r>
              <w:fldChar w:fldCharType="end"/>
            </w:r>
            <w:r w:rsidR="003C58EB">
              <w:rPr>
                <w:rFonts w:ascii="Arial" w:hAnsi="Arial"/>
                <w:sz w:val="16"/>
              </w:rPr>
              <w:t xml:space="preserve"> UPDATE ARRANGEMENT DRAWINGS</w:t>
            </w:r>
          </w:p>
          <w:p w:rsidR="003C58EB" w:rsidRDefault="00721823" w:rsidP="003C58EB">
            <w:pPr>
              <w:pStyle w:val="GQPbodytext"/>
              <w:spacing w:before="0"/>
              <w:ind w:right="-36"/>
              <w:jc w:val="left"/>
              <w:rPr>
                <w:rFonts w:ascii="Arial" w:hAnsi="Arial"/>
                <w:sz w:val="16"/>
              </w:rPr>
            </w:pPr>
            <w:r>
              <w:fldChar w:fldCharType="begin">
                <w:ffData>
                  <w:name w:val=""/>
                  <w:enabled/>
                  <w:calcOnExit w:val="0"/>
                  <w:checkBox>
                    <w:sizeAuto/>
                    <w:default w:val="0"/>
                  </w:checkBox>
                </w:ffData>
              </w:fldChar>
            </w:r>
            <w:r w:rsidR="00FE39FD">
              <w:instrText xml:space="preserve"> FORMCHECKBOX </w:instrText>
            </w:r>
            <w:r w:rsidR="00FA3BBC">
              <w:fldChar w:fldCharType="separate"/>
            </w:r>
            <w:r>
              <w:fldChar w:fldCharType="end"/>
            </w:r>
            <w:r w:rsidR="003C58EB">
              <w:rPr>
                <w:rFonts w:ascii="Arial" w:hAnsi="Arial"/>
                <w:sz w:val="16"/>
              </w:rPr>
              <w:t xml:space="preserve"> UPDATE BUILD INSTRUCTIONS</w:t>
            </w:r>
          </w:p>
          <w:p w:rsidR="003C58EB" w:rsidRDefault="00721823" w:rsidP="003C58EB">
            <w:pPr>
              <w:pStyle w:val="GQPbodytext"/>
              <w:spacing w:before="0"/>
              <w:ind w:right="-36"/>
              <w:jc w:val="left"/>
              <w:rPr>
                <w:rFonts w:ascii="Arial" w:hAnsi="Arial"/>
                <w:sz w:val="16"/>
              </w:rPr>
            </w:pPr>
            <w:r>
              <w:fldChar w:fldCharType="begin">
                <w:ffData>
                  <w:name w:val=""/>
                  <w:enabled/>
                  <w:calcOnExit w:val="0"/>
                  <w:checkBox>
                    <w:sizeAuto/>
                    <w:default w:val="1"/>
                  </w:checkBox>
                </w:ffData>
              </w:fldChar>
            </w:r>
            <w:r w:rsidR="008B36EB">
              <w:instrText xml:space="preserve"> FORMCHECKBOX </w:instrText>
            </w:r>
            <w:r w:rsidR="00FA3BBC">
              <w:fldChar w:fldCharType="separate"/>
            </w:r>
            <w:r>
              <w:fldChar w:fldCharType="end"/>
            </w:r>
            <w:r w:rsidR="00B07B5B">
              <w:rPr>
                <w:rFonts w:ascii="Arial" w:hAnsi="Arial"/>
                <w:sz w:val="16"/>
              </w:rPr>
              <w:t xml:space="preserve"> OTHER REASON, DESCRIBE BELOW: </w:t>
            </w:r>
            <w:r w:rsidR="008B36EB">
              <w:rPr>
                <w:rFonts w:ascii="Arial" w:hAnsi="Arial"/>
                <w:sz w:val="16"/>
              </w:rPr>
              <w:t>Acceptance Test Procedure update</w:t>
            </w:r>
          </w:p>
        </w:tc>
      </w:tr>
      <w:tr w:rsidR="003C58EB" w:rsidTr="00AA7EF9">
        <w:trPr>
          <w:trHeight w:val="779"/>
        </w:trPr>
        <w:tc>
          <w:tcPr>
            <w:tcW w:w="10512" w:type="dxa"/>
            <w:gridSpan w:val="3"/>
            <w:shd w:val="pct25" w:color="C0C0C0" w:fill="auto"/>
          </w:tcPr>
          <w:p w:rsidR="003C58EB" w:rsidRDefault="003C58EB" w:rsidP="003C58EB">
            <w:pPr>
              <w:pStyle w:val="GQPbodytext"/>
              <w:spacing w:before="0"/>
              <w:ind w:right="-36"/>
              <w:jc w:val="left"/>
              <w:rPr>
                <w:rFonts w:ascii="Arial" w:hAnsi="Arial" w:cs="Arial"/>
                <w:sz w:val="16"/>
                <w:szCs w:val="16"/>
              </w:rPr>
            </w:pPr>
          </w:p>
          <w:p w:rsidR="00D91D08" w:rsidRPr="005D58D0" w:rsidRDefault="005D58D0" w:rsidP="003C58EB">
            <w:pPr>
              <w:pStyle w:val="GQPbodytext"/>
              <w:spacing w:before="0"/>
              <w:ind w:right="-36"/>
              <w:jc w:val="left"/>
              <w:rPr>
                <w:rFonts w:ascii="Arial" w:hAnsi="Arial" w:cs="Arial"/>
                <w:b/>
                <w:sz w:val="16"/>
                <w:szCs w:val="16"/>
              </w:rPr>
            </w:pPr>
            <w:r w:rsidRPr="005D58D0">
              <w:rPr>
                <w:rFonts w:ascii="Arial" w:hAnsi="Arial" w:cs="Arial"/>
                <w:b/>
                <w:sz w:val="16"/>
                <w:szCs w:val="16"/>
              </w:rPr>
              <w:t>ADDITIONAL COMMENTS (</w:t>
            </w:r>
            <w:proofErr w:type="spellStart"/>
            <w:r w:rsidRPr="005D58D0">
              <w:rPr>
                <w:rFonts w:ascii="Arial" w:hAnsi="Arial" w:cs="Arial"/>
                <w:b/>
                <w:sz w:val="16"/>
                <w:szCs w:val="16"/>
              </w:rPr>
              <w:t>ie</w:t>
            </w:r>
            <w:proofErr w:type="spellEnd"/>
            <w:r w:rsidRPr="005D58D0">
              <w:rPr>
                <w:rFonts w:ascii="Arial" w:hAnsi="Arial" w:cs="Arial"/>
                <w:b/>
                <w:sz w:val="16"/>
                <w:szCs w:val="16"/>
              </w:rPr>
              <w:t xml:space="preserve"> reclassification decision if applicable)</w:t>
            </w:r>
          </w:p>
          <w:p w:rsidR="00D91D08" w:rsidRDefault="00D91D08" w:rsidP="003C58EB">
            <w:pPr>
              <w:pStyle w:val="GQPbodytext"/>
              <w:spacing w:before="0"/>
              <w:ind w:right="-36"/>
              <w:jc w:val="left"/>
              <w:rPr>
                <w:rFonts w:ascii="Arial" w:hAnsi="Arial" w:cs="Arial"/>
                <w:sz w:val="16"/>
                <w:szCs w:val="16"/>
              </w:rPr>
            </w:pPr>
          </w:p>
          <w:p w:rsidR="00D91D08" w:rsidRDefault="00D91D08" w:rsidP="003C58EB">
            <w:pPr>
              <w:pStyle w:val="GQPbodytext"/>
              <w:spacing w:before="0"/>
              <w:ind w:right="-36"/>
              <w:jc w:val="left"/>
              <w:rPr>
                <w:rFonts w:ascii="Arial" w:hAnsi="Arial" w:cs="Arial"/>
                <w:sz w:val="16"/>
                <w:szCs w:val="16"/>
              </w:rPr>
            </w:pPr>
          </w:p>
          <w:p w:rsidR="00D91D08" w:rsidRDefault="00D91D08" w:rsidP="003C58EB">
            <w:pPr>
              <w:pStyle w:val="GQPbodytext"/>
              <w:spacing w:before="0"/>
              <w:ind w:right="-36"/>
              <w:jc w:val="left"/>
              <w:rPr>
                <w:rFonts w:ascii="Arial" w:hAnsi="Arial" w:cs="Arial"/>
                <w:sz w:val="16"/>
                <w:szCs w:val="16"/>
              </w:rPr>
            </w:pPr>
          </w:p>
          <w:p w:rsidR="00D91D08" w:rsidRDefault="00D91D08" w:rsidP="003C58EB">
            <w:pPr>
              <w:pStyle w:val="GQPbodytext"/>
              <w:spacing w:before="0"/>
              <w:ind w:right="-36"/>
              <w:jc w:val="left"/>
              <w:rPr>
                <w:rFonts w:ascii="Arial" w:hAnsi="Arial" w:cs="Arial"/>
                <w:sz w:val="16"/>
                <w:szCs w:val="16"/>
              </w:rPr>
            </w:pPr>
          </w:p>
          <w:p w:rsidR="00D91D08" w:rsidRPr="003274B1" w:rsidRDefault="00D91D08" w:rsidP="003C58EB">
            <w:pPr>
              <w:pStyle w:val="GQPbodytext"/>
              <w:spacing w:before="0"/>
              <w:ind w:right="-36"/>
              <w:jc w:val="left"/>
              <w:rPr>
                <w:rFonts w:ascii="Arial" w:hAnsi="Arial" w:cs="Arial"/>
                <w:sz w:val="16"/>
                <w:szCs w:val="16"/>
              </w:rPr>
            </w:pPr>
          </w:p>
        </w:tc>
      </w:tr>
    </w:tbl>
    <w:p w:rsidR="00B25FC8" w:rsidRDefault="00B25FC8">
      <w:pPr>
        <w:tabs>
          <w:tab w:val="left" w:pos="3236"/>
        </w:tabs>
        <w:rPr>
          <w:rFonts w:ascii="Arial" w:hAnsi="Arial"/>
          <w:b/>
          <w:sz w:val="18"/>
          <w:szCs w:val="18"/>
        </w:rPr>
      </w:pPr>
    </w:p>
    <w:p w:rsidR="00EF5A67" w:rsidRDefault="00EF5A67">
      <w:pPr>
        <w:tabs>
          <w:tab w:val="left" w:pos="3236"/>
        </w:tabs>
        <w:rPr>
          <w:rFonts w:ascii="Arial" w:hAnsi="Arial"/>
          <w:b/>
          <w:sz w:val="18"/>
          <w:szCs w:val="18"/>
        </w:rPr>
      </w:pPr>
    </w:p>
    <w:p w:rsidR="00F21ABF" w:rsidRDefault="00F21ABF">
      <w:pPr>
        <w:tabs>
          <w:tab w:val="left" w:pos="3236"/>
        </w:tabs>
        <w:rPr>
          <w:rFonts w:ascii="Arial" w:hAnsi="Arial"/>
          <w:b/>
          <w:sz w:val="18"/>
          <w:szCs w:val="18"/>
        </w:rPr>
        <w:sectPr w:rsidR="00F21ABF" w:rsidSect="00AC3056">
          <w:headerReference w:type="default" r:id="rId8"/>
          <w:footerReference w:type="default" r:id="rId9"/>
          <w:headerReference w:type="first" r:id="rId10"/>
          <w:footerReference w:type="first" r:id="rId11"/>
          <w:pgSz w:w="11907" w:h="16840" w:code="9"/>
          <w:pgMar w:top="567" w:right="658" w:bottom="811" w:left="737" w:header="720" w:footer="352" w:gutter="0"/>
          <w:cols w:space="720"/>
          <w:titlePg/>
          <w:docGrid w:linePitch="65"/>
        </w:sectPr>
      </w:pPr>
    </w:p>
    <w:p w:rsidR="00CA647F" w:rsidRDefault="00CA647F">
      <w:pPr>
        <w:pStyle w:val="Corpsdetexte"/>
        <w:rPr>
          <w:b/>
          <w:sz w:val="18"/>
        </w:rPr>
      </w:pPr>
    </w:p>
    <w:tbl>
      <w:tblPr>
        <w:tblStyle w:val="Grilledutableau"/>
        <w:tblW w:w="10536" w:type="dxa"/>
        <w:tblInd w:w="108" w:type="dxa"/>
        <w:tblBorders>
          <w:top w:val="single" w:sz="12" w:space="0" w:color="auto"/>
          <w:left w:val="single" w:sz="12" w:space="0" w:color="auto"/>
          <w:bottom w:val="single" w:sz="12" w:space="0" w:color="auto"/>
          <w:right w:val="single" w:sz="12" w:space="0" w:color="auto"/>
          <w:insideH w:val="single" w:sz="2" w:space="0" w:color="auto"/>
          <w:insideV w:val="single" w:sz="12" w:space="0" w:color="auto"/>
        </w:tblBorders>
        <w:shd w:val="pct25" w:color="C0C0C0" w:fill="auto"/>
        <w:tblLook w:val="01E0" w:firstRow="1" w:lastRow="1" w:firstColumn="1" w:lastColumn="1" w:noHBand="0" w:noVBand="0"/>
      </w:tblPr>
      <w:tblGrid>
        <w:gridCol w:w="5103"/>
        <w:gridCol w:w="3387"/>
        <w:gridCol w:w="2046"/>
      </w:tblGrid>
      <w:tr w:rsidR="00793713" w:rsidTr="00524AB1">
        <w:trPr>
          <w:trHeight w:val="340"/>
        </w:trPr>
        <w:tc>
          <w:tcPr>
            <w:tcW w:w="9214" w:type="dxa"/>
            <w:gridSpan w:val="2"/>
            <w:tcBorders>
              <w:top w:val="single" w:sz="12" w:space="0" w:color="auto"/>
              <w:bottom w:val="nil"/>
            </w:tcBorders>
            <w:shd w:val="pct25" w:color="C0C0C0" w:fill="auto"/>
            <w:vAlign w:val="center"/>
          </w:tcPr>
          <w:p w:rsidR="00524AB1" w:rsidRPr="006D1F69" w:rsidRDefault="00524AB1" w:rsidP="006D1F69">
            <w:pPr>
              <w:pStyle w:val="En-tte"/>
              <w:tabs>
                <w:tab w:val="clear" w:pos="4320"/>
                <w:tab w:val="clear" w:pos="8640"/>
              </w:tabs>
              <w:rPr>
                <w:rFonts w:ascii="Arial" w:hAnsi="Arial" w:cs="Arial"/>
                <w:b/>
                <w:lang w:val="en-GB"/>
              </w:rPr>
            </w:pPr>
            <w:r w:rsidRPr="006D1F69">
              <w:rPr>
                <w:rFonts w:ascii="Arial" w:hAnsi="Arial" w:cs="Arial"/>
                <w:b/>
              </w:rPr>
              <w:t>ALTERATION INSTRUCTIONS</w:t>
            </w:r>
          </w:p>
        </w:tc>
        <w:tc>
          <w:tcPr>
            <w:tcW w:w="1322" w:type="dxa"/>
            <w:tcBorders>
              <w:top w:val="single" w:sz="12" w:space="0" w:color="auto"/>
              <w:bottom w:val="single" w:sz="12" w:space="0" w:color="auto"/>
            </w:tcBorders>
            <w:shd w:val="pct25" w:color="C0C0C0" w:fill="auto"/>
            <w:vAlign w:val="center"/>
          </w:tcPr>
          <w:p w:rsidR="00524AB1" w:rsidRPr="006D1F69" w:rsidRDefault="00524AB1" w:rsidP="006D1F69">
            <w:pPr>
              <w:pStyle w:val="En-tte"/>
              <w:tabs>
                <w:tab w:val="clear" w:pos="4320"/>
                <w:tab w:val="clear" w:pos="8640"/>
              </w:tabs>
              <w:rPr>
                <w:rFonts w:ascii="Arial" w:hAnsi="Arial" w:cs="Arial"/>
                <w:b/>
                <w:lang w:val="en-GB"/>
              </w:rPr>
            </w:pPr>
            <w:r>
              <w:rPr>
                <w:rFonts w:ascii="Arial" w:hAnsi="Arial" w:cs="Arial"/>
                <w:b/>
                <w:lang w:val="en-GB"/>
              </w:rPr>
              <w:t>SECTION E</w:t>
            </w:r>
          </w:p>
        </w:tc>
      </w:tr>
      <w:tr w:rsidR="00EF4979" w:rsidTr="00563155">
        <w:trPr>
          <w:trHeight w:val="340"/>
        </w:trPr>
        <w:tc>
          <w:tcPr>
            <w:tcW w:w="10536" w:type="dxa"/>
            <w:gridSpan w:val="3"/>
            <w:tcBorders>
              <w:top w:val="nil"/>
              <w:bottom w:val="single" w:sz="2" w:space="0" w:color="auto"/>
            </w:tcBorders>
            <w:shd w:val="pct25" w:color="C0C0C0" w:fill="auto"/>
            <w:vAlign w:val="center"/>
          </w:tcPr>
          <w:p w:rsidR="0052073F" w:rsidRDefault="004D0AEE" w:rsidP="006D1F69">
            <w:pPr>
              <w:pStyle w:val="En-tte"/>
              <w:tabs>
                <w:tab w:val="clear" w:pos="4320"/>
                <w:tab w:val="clear" w:pos="8640"/>
              </w:tabs>
              <w:rPr>
                <w:rFonts w:ascii="Arial" w:hAnsi="Arial" w:cs="Arial"/>
                <w:sz w:val="16"/>
                <w:szCs w:val="16"/>
              </w:rPr>
            </w:pPr>
            <w:r w:rsidRPr="004D0AEE">
              <w:rPr>
                <w:rFonts w:ascii="Arial" w:hAnsi="Arial" w:cs="Arial"/>
                <w:sz w:val="16"/>
                <w:szCs w:val="16"/>
              </w:rPr>
              <w:t>List all the part numbers</w:t>
            </w:r>
            <w:r w:rsidR="0080319E">
              <w:rPr>
                <w:rFonts w:ascii="Arial" w:hAnsi="Arial" w:cs="Arial"/>
                <w:sz w:val="16"/>
                <w:szCs w:val="16"/>
              </w:rPr>
              <w:t xml:space="preserve"> and </w:t>
            </w:r>
            <w:r w:rsidRPr="004D0AEE">
              <w:rPr>
                <w:rFonts w:ascii="Arial" w:hAnsi="Arial" w:cs="Arial"/>
                <w:sz w:val="16"/>
                <w:szCs w:val="16"/>
              </w:rPr>
              <w:t>drawing zone references necessary to describe the alterations, including illustrations if required.</w:t>
            </w:r>
            <w:r w:rsidR="00AA7EF9">
              <w:rPr>
                <w:rFonts w:ascii="Arial" w:hAnsi="Arial" w:cs="Arial"/>
                <w:sz w:val="16"/>
                <w:szCs w:val="16"/>
              </w:rPr>
              <w:t xml:space="preserve"> </w:t>
            </w:r>
          </w:p>
          <w:p w:rsidR="0052073F" w:rsidRDefault="0052073F" w:rsidP="006D1F69">
            <w:pPr>
              <w:pStyle w:val="En-tte"/>
              <w:tabs>
                <w:tab w:val="clear" w:pos="4320"/>
                <w:tab w:val="clear" w:pos="8640"/>
              </w:tabs>
              <w:rPr>
                <w:rFonts w:ascii="Arial" w:hAnsi="Arial" w:cs="Arial"/>
                <w:sz w:val="16"/>
                <w:szCs w:val="16"/>
              </w:rPr>
            </w:pPr>
          </w:p>
          <w:p w:rsidR="004D0AEE" w:rsidRDefault="0052073F" w:rsidP="0052073F">
            <w:pPr>
              <w:pStyle w:val="En-tte"/>
              <w:tabs>
                <w:tab w:val="clear" w:pos="4320"/>
                <w:tab w:val="clear" w:pos="8640"/>
              </w:tabs>
              <w:rPr>
                <w:rFonts w:ascii="Arial" w:hAnsi="Arial" w:cs="Arial"/>
                <w:sz w:val="16"/>
                <w:szCs w:val="16"/>
              </w:rPr>
            </w:pPr>
            <w:r>
              <w:rPr>
                <w:rFonts w:ascii="Arial" w:hAnsi="Arial" w:cs="Arial"/>
                <w:sz w:val="16"/>
                <w:szCs w:val="16"/>
              </w:rPr>
              <w:t xml:space="preserve">Alternatively attach your own Design Suppliers </w:t>
            </w:r>
            <w:r w:rsidR="00AA7EF9">
              <w:rPr>
                <w:rFonts w:ascii="Arial" w:hAnsi="Arial" w:cs="Arial"/>
                <w:sz w:val="16"/>
                <w:szCs w:val="16"/>
              </w:rPr>
              <w:t>alteration instructions as required.</w:t>
            </w:r>
            <w:r w:rsidR="0080319E">
              <w:rPr>
                <w:rFonts w:ascii="Arial" w:hAnsi="Arial" w:cs="Arial"/>
                <w:sz w:val="16"/>
                <w:szCs w:val="16"/>
              </w:rPr>
              <w:t xml:space="preserve"> </w:t>
            </w:r>
          </w:p>
          <w:p w:rsidR="00A868DC" w:rsidRPr="004D0AEE" w:rsidRDefault="00A868DC" w:rsidP="0052073F">
            <w:pPr>
              <w:pStyle w:val="En-tte"/>
              <w:tabs>
                <w:tab w:val="clear" w:pos="4320"/>
                <w:tab w:val="clear" w:pos="8640"/>
              </w:tabs>
              <w:rPr>
                <w:rFonts w:ascii="Arial" w:hAnsi="Arial" w:cs="Arial"/>
                <w:sz w:val="16"/>
                <w:szCs w:val="16"/>
                <w:lang w:val="en-GB"/>
              </w:rPr>
            </w:pPr>
          </w:p>
        </w:tc>
      </w:tr>
      <w:tr w:rsidR="00793713" w:rsidTr="00563155">
        <w:trPr>
          <w:trHeight w:val="340"/>
        </w:trPr>
        <w:tc>
          <w:tcPr>
            <w:tcW w:w="5268" w:type="dxa"/>
            <w:tcBorders>
              <w:top w:val="single" w:sz="2" w:space="0" w:color="auto"/>
            </w:tcBorders>
            <w:shd w:val="pct25" w:color="C0C0C0" w:fill="auto"/>
            <w:vAlign w:val="center"/>
          </w:tcPr>
          <w:p w:rsidR="0080319E" w:rsidRPr="0080319E" w:rsidRDefault="0080319E" w:rsidP="006D1F69">
            <w:pPr>
              <w:pStyle w:val="En-tte"/>
              <w:tabs>
                <w:tab w:val="clear" w:pos="4320"/>
                <w:tab w:val="clear" w:pos="8640"/>
              </w:tabs>
              <w:rPr>
                <w:rFonts w:ascii="Arial" w:hAnsi="Arial" w:cs="Arial"/>
                <w:sz w:val="16"/>
                <w:szCs w:val="16"/>
                <w:lang w:val="en-GB"/>
              </w:rPr>
            </w:pPr>
            <w:r w:rsidRPr="0080319E">
              <w:rPr>
                <w:rFonts w:ascii="Arial" w:hAnsi="Arial" w:cs="Arial"/>
                <w:sz w:val="16"/>
                <w:szCs w:val="16"/>
                <w:lang w:val="en-GB"/>
              </w:rPr>
              <w:t>CHANGE FROM</w:t>
            </w:r>
            <w:r w:rsidR="00B6423E">
              <w:rPr>
                <w:rFonts w:ascii="Arial" w:hAnsi="Arial" w:cs="Arial"/>
                <w:sz w:val="16"/>
                <w:szCs w:val="16"/>
                <w:lang w:val="en-GB"/>
              </w:rPr>
              <w:t>: -</w:t>
            </w:r>
          </w:p>
        </w:tc>
        <w:tc>
          <w:tcPr>
            <w:tcW w:w="5268" w:type="dxa"/>
            <w:gridSpan w:val="2"/>
            <w:tcBorders>
              <w:top w:val="single" w:sz="2" w:space="0" w:color="auto"/>
            </w:tcBorders>
            <w:shd w:val="pct25" w:color="C0C0C0" w:fill="auto"/>
            <w:vAlign w:val="center"/>
          </w:tcPr>
          <w:p w:rsidR="0080319E" w:rsidRPr="0080319E" w:rsidRDefault="0080319E" w:rsidP="006D1F69">
            <w:pPr>
              <w:pStyle w:val="En-tte"/>
              <w:tabs>
                <w:tab w:val="clear" w:pos="4320"/>
                <w:tab w:val="clear" w:pos="8640"/>
              </w:tabs>
              <w:rPr>
                <w:rFonts w:ascii="Arial" w:hAnsi="Arial" w:cs="Arial"/>
                <w:sz w:val="16"/>
                <w:szCs w:val="16"/>
                <w:lang w:val="en-GB"/>
              </w:rPr>
            </w:pPr>
            <w:r w:rsidRPr="0080319E">
              <w:rPr>
                <w:rFonts w:ascii="Arial" w:hAnsi="Arial" w:cs="Arial"/>
                <w:sz w:val="16"/>
                <w:szCs w:val="16"/>
                <w:lang w:val="en-GB"/>
              </w:rPr>
              <w:t>CHANGE TO</w:t>
            </w:r>
            <w:r w:rsidR="00B6423E">
              <w:rPr>
                <w:rFonts w:ascii="Arial" w:hAnsi="Arial" w:cs="Arial"/>
                <w:sz w:val="16"/>
                <w:szCs w:val="16"/>
                <w:lang w:val="en-GB"/>
              </w:rPr>
              <w:t>: -</w:t>
            </w:r>
          </w:p>
        </w:tc>
      </w:tr>
      <w:tr w:rsidR="00793713" w:rsidTr="00FE39FD">
        <w:trPr>
          <w:trHeight w:val="11862"/>
        </w:trPr>
        <w:tc>
          <w:tcPr>
            <w:tcW w:w="5268" w:type="dxa"/>
            <w:shd w:val="pct25" w:color="C0C0C0" w:fill="auto"/>
          </w:tcPr>
          <w:p w:rsidR="0080319E" w:rsidRDefault="0080319E">
            <w:pPr>
              <w:pStyle w:val="En-tte"/>
              <w:tabs>
                <w:tab w:val="clear" w:pos="4320"/>
                <w:tab w:val="clear" w:pos="8640"/>
              </w:tabs>
              <w:rPr>
                <w:rFonts w:ascii="Arial" w:hAnsi="Arial" w:cs="Arial"/>
                <w:sz w:val="16"/>
                <w:szCs w:val="16"/>
                <w:lang w:val="en-GB"/>
              </w:rPr>
            </w:pPr>
          </w:p>
          <w:p w:rsidR="000F1E1F" w:rsidRPr="002D5B7C" w:rsidRDefault="009703CA">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ATP0184 rev. E</w:t>
            </w:r>
          </w:p>
          <w:p w:rsidR="000F1E1F" w:rsidRPr="009C40EA" w:rsidRDefault="000F1E1F">
            <w:pPr>
              <w:pStyle w:val="En-tte"/>
              <w:tabs>
                <w:tab w:val="clear" w:pos="4320"/>
                <w:tab w:val="clear" w:pos="8640"/>
              </w:tabs>
              <w:rPr>
                <w:noProof/>
                <w:sz w:val="4"/>
                <w:lang w:eastAsia="fr-FR"/>
              </w:rPr>
            </w:pPr>
          </w:p>
          <w:p w:rsidR="000F1E1F" w:rsidRDefault="000F1E1F">
            <w:pPr>
              <w:pStyle w:val="En-tte"/>
              <w:tabs>
                <w:tab w:val="clear" w:pos="4320"/>
                <w:tab w:val="clear" w:pos="8640"/>
              </w:tabs>
              <w:rPr>
                <w:rFonts w:ascii="Arial" w:hAnsi="Arial" w:cs="Arial"/>
                <w:sz w:val="16"/>
                <w:szCs w:val="16"/>
                <w:lang w:val="en-GB"/>
              </w:rPr>
            </w:pPr>
          </w:p>
          <w:p w:rsidR="00CE4F43" w:rsidRDefault="00D113F8">
            <w:pPr>
              <w:pStyle w:val="En-tte"/>
              <w:tabs>
                <w:tab w:val="clear" w:pos="4320"/>
                <w:tab w:val="clear" w:pos="8640"/>
              </w:tabs>
              <w:rPr>
                <w:rFonts w:ascii="Arial" w:hAnsi="Arial" w:cs="Arial"/>
                <w:sz w:val="16"/>
                <w:szCs w:val="16"/>
                <w:lang w:val="en-GB"/>
              </w:rPr>
            </w:pPr>
            <w:r>
              <w:rPr>
                <w:rFonts w:ascii="Arial" w:hAnsi="Arial" w:cs="Arial"/>
                <w:sz w:val="16"/>
                <w:szCs w:val="16"/>
                <w:lang w:val="en-GB"/>
              </w:rPr>
              <w:t>No text</w:t>
            </w: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Default="00CE4F43">
            <w:pPr>
              <w:pStyle w:val="En-tte"/>
              <w:tabs>
                <w:tab w:val="clear" w:pos="4320"/>
                <w:tab w:val="clear" w:pos="8640"/>
              </w:tabs>
              <w:rPr>
                <w:rFonts w:ascii="Arial" w:hAnsi="Arial" w:cs="Arial"/>
                <w:sz w:val="16"/>
                <w:szCs w:val="16"/>
                <w:lang w:val="en-GB"/>
              </w:rPr>
            </w:pPr>
          </w:p>
          <w:p w:rsidR="00CE4F43" w:rsidRPr="002D5B7C" w:rsidRDefault="00CE4F43">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ATP0184 rev. F</w:t>
            </w:r>
          </w:p>
          <w:p w:rsidR="00CE4F43" w:rsidRDefault="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4</w:t>
            </w:r>
          </w:p>
          <w:p w:rsidR="00807223" w:rsidRPr="00325950" w:rsidRDefault="00CE4F43">
            <w:pPr>
              <w:pStyle w:val="En-tte"/>
              <w:tabs>
                <w:tab w:val="clear" w:pos="4320"/>
                <w:tab w:val="clear" w:pos="8640"/>
              </w:tabs>
              <w:rPr>
                <w:noProof/>
                <w:lang w:val="en-GB" w:eastAsia="fr-FR"/>
              </w:rPr>
            </w:pPr>
            <w:r>
              <w:rPr>
                <w:noProof/>
                <w:lang w:val="fr-FR" w:eastAsia="fr-FR"/>
              </w:rPr>
              <w:drawing>
                <wp:inline distT="0" distB="0" distL="0" distR="0">
                  <wp:extent cx="2936742" cy="997073"/>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971219" cy="1008778"/>
                          </a:xfrm>
                          <a:prstGeom prst="rect">
                            <a:avLst/>
                          </a:prstGeom>
                        </pic:spPr>
                      </pic:pic>
                    </a:graphicData>
                  </a:graphic>
                </wp:inline>
              </w:drawing>
            </w:r>
          </w:p>
          <w:p w:rsidR="00874328" w:rsidRPr="00325950" w:rsidRDefault="00874328">
            <w:pPr>
              <w:pStyle w:val="En-tte"/>
              <w:tabs>
                <w:tab w:val="clear" w:pos="4320"/>
                <w:tab w:val="clear" w:pos="8640"/>
              </w:tabs>
              <w:rPr>
                <w:noProof/>
                <w:lang w:val="en-GB" w:eastAsia="fr-FR"/>
              </w:rPr>
            </w:pPr>
          </w:p>
          <w:p w:rsidR="00874328" w:rsidRPr="00325950" w:rsidRDefault="00874328">
            <w:pPr>
              <w:pStyle w:val="En-tte"/>
              <w:tabs>
                <w:tab w:val="clear" w:pos="4320"/>
                <w:tab w:val="clear" w:pos="8640"/>
              </w:tabs>
              <w:rPr>
                <w:noProof/>
                <w:lang w:val="en-GB" w:eastAsia="fr-FR"/>
              </w:rPr>
            </w:pPr>
          </w:p>
          <w:p w:rsidR="0080319E" w:rsidRDefault="0080319E">
            <w:pPr>
              <w:pStyle w:val="En-tte"/>
              <w:tabs>
                <w:tab w:val="clear" w:pos="4320"/>
                <w:tab w:val="clear" w:pos="8640"/>
              </w:tabs>
              <w:rPr>
                <w:rFonts w:ascii="Arial" w:hAnsi="Arial" w:cs="Arial"/>
                <w:sz w:val="16"/>
                <w:szCs w:val="16"/>
                <w:lang w:val="en-GB"/>
              </w:rPr>
            </w:pPr>
          </w:p>
          <w:p w:rsidR="002F48A7" w:rsidRDefault="002F48A7">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p>
          <w:p w:rsidR="002D5B7C" w:rsidRDefault="002D5B7C">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5.1</w:t>
            </w:r>
          </w:p>
          <w:p w:rsidR="00670785" w:rsidRDefault="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3092582" cy="2530375"/>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111531" cy="2545879"/>
                          </a:xfrm>
                          <a:prstGeom prst="rect">
                            <a:avLst/>
                          </a:prstGeom>
                        </pic:spPr>
                      </pic:pic>
                    </a:graphicData>
                  </a:graphic>
                </wp:inline>
              </w:drawing>
            </w:r>
          </w:p>
          <w:p w:rsidR="00670785" w:rsidRDefault="00670785"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lastRenderedPageBreak/>
              <w:t>Section 5.2</w:t>
            </w:r>
          </w:p>
          <w:p w:rsidR="002D5B7C" w:rsidRDefault="002D5B7C"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795547" cy="641444"/>
                  <wp:effectExtent l="0" t="0" r="508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846602" cy="653159"/>
                          </a:xfrm>
                          <a:prstGeom prst="rect">
                            <a:avLst/>
                          </a:prstGeom>
                        </pic:spPr>
                      </pic:pic>
                    </a:graphicData>
                  </a:graphic>
                </wp:inline>
              </w:drawing>
            </w:r>
          </w:p>
          <w:p w:rsidR="002D5B7C" w:rsidRDefault="002D5B7C"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803063" cy="2968388"/>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811456" cy="2977276"/>
                          </a:xfrm>
                          <a:prstGeom prst="rect">
                            <a:avLst/>
                          </a:prstGeom>
                        </pic:spPr>
                      </pic:pic>
                    </a:graphicData>
                  </a:graphic>
                </wp:inline>
              </w:drawing>
            </w:r>
          </w:p>
          <w:p w:rsidR="002D5B7C" w:rsidRDefault="002D5B7C" w:rsidP="00670785">
            <w:pPr>
              <w:pStyle w:val="En-tte"/>
              <w:tabs>
                <w:tab w:val="clear" w:pos="4320"/>
                <w:tab w:val="clear" w:pos="8640"/>
              </w:tabs>
              <w:rPr>
                <w:rFonts w:ascii="Arial" w:hAnsi="Arial" w:cs="Arial"/>
                <w:sz w:val="16"/>
                <w:szCs w:val="16"/>
                <w:lang w:val="en-GB"/>
              </w:rPr>
            </w:pPr>
          </w:p>
          <w:p w:rsidR="002D5B7C" w:rsidRDefault="002D5B7C"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5.3</w:t>
            </w:r>
          </w:p>
          <w:p w:rsidR="002D5B7C" w:rsidRDefault="002D5B7C"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831911" cy="152667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853687" cy="1538418"/>
                          </a:xfrm>
                          <a:prstGeom prst="rect">
                            <a:avLst/>
                          </a:prstGeom>
                        </pic:spPr>
                      </pic:pic>
                    </a:graphicData>
                  </a:graphic>
                </wp:inline>
              </w:drawing>
            </w:r>
          </w:p>
          <w:p w:rsidR="002D5B7C" w:rsidRDefault="002D5B7C"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818263" cy="1898681"/>
                  <wp:effectExtent l="0" t="0" r="127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845321" cy="1916910"/>
                          </a:xfrm>
                          <a:prstGeom prst="rect">
                            <a:avLst/>
                          </a:prstGeom>
                        </pic:spPr>
                      </pic:pic>
                    </a:graphicData>
                  </a:graphic>
                </wp:inline>
              </w:drawing>
            </w:r>
          </w:p>
          <w:p w:rsidR="002D5B7C" w:rsidRDefault="002D5B7C" w:rsidP="00670785">
            <w:pPr>
              <w:pStyle w:val="En-tte"/>
              <w:tabs>
                <w:tab w:val="clear" w:pos="4320"/>
                <w:tab w:val="clear" w:pos="8640"/>
              </w:tabs>
              <w:rPr>
                <w:rFonts w:ascii="Arial" w:hAnsi="Arial" w:cs="Arial"/>
                <w:sz w:val="16"/>
                <w:szCs w:val="16"/>
                <w:lang w:val="en-GB"/>
              </w:rPr>
            </w:pPr>
          </w:p>
          <w:p w:rsidR="002D5B7C" w:rsidRDefault="002D5B7C"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5.4</w:t>
            </w:r>
          </w:p>
          <w:p w:rsidR="002D5B7C" w:rsidRDefault="002D5B7C"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313027" cy="1098644"/>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326673" cy="1105126"/>
                          </a:xfrm>
                          <a:prstGeom prst="rect">
                            <a:avLst/>
                          </a:prstGeom>
                        </pic:spPr>
                      </pic:pic>
                    </a:graphicData>
                  </a:graphic>
                </wp:inline>
              </w:drawing>
            </w:r>
          </w:p>
          <w:p w:rsidR="002D5B7C" w:rsidRDefault="002D5B7C" w:rsidP="00670785">
            <w:pPr>
              <w:pStyle w:val="En-tte"/>
              <w:tabs>
                <w:tab w:val="clear" w:pos="4320"/>
                <w:tab w:val="clear" w:pos="8640"/>
              </w:tabs>
              <w:rPr>
                <w:rFonts w:ascii="Arial" w:hAnsi="Arial" w:cs="Arial"/>
                <w:sz w:val="16"/>
                <w:szCs w:val="16"/>
                <w:lang w:val="en-GB"/>
              </w:rPr>
            </w:pPr>
          </w:p>
          <w:p w:rsidR="002D5B7C" w:rsidRDefault="002D5B7C" w:rsidP="00670785">
            <w:pPr>
              <w:pStyle w:val="En-tte"/>
              <w:tabs>
                <w:tab w:val="clear" w:pos="4320"/>
                <w:tab w:val="clear" w:pos="8640"/>
              </w:tabs>
              <w:rPr>
                <w:rFonts w:ascii="Arial" w:hAnsi="Arial" w:cs="Arial"/>
                <w:sz w:val="16"/>
                <w:szCs w:val="16"/>
                <w:lang w:val="en-GB"/>
              </w:rPr>
            </w:pPr>
          </w:p>
          <w:p w:rsidR="002D5B7C" w:rsidRDefault="00EF4979"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lastRenderedPageBreak/>
              <w:t>Section 5.5</w:t>
            </w:r>
          </w:p>
          <w:p w:rsidR="00EF4979" w:rsidRDefault="00793713" w:rsidP="00670785">
            <w:pPr>
              <w:pStyle w:val="En-tte"/>
              <w:tabs>
                <w:tab w:val="clear" w:pos="4320"/>
                <w:tab w:val="clear" w:pos="8640"/>
              </w:tabs>
              <w:rPr>
                <w:rFonts w:ascii="Arial" w:hAnsi="Arial" w:cs="Arial"/>
                <w:sz w:val="16"/>
                <w:szCs w:val="16"/>
                <w:lang w:val="en-GB"/>
              </w:rPr>
            </w:pPr>
            <w:r>
              <w:object w:dxaOrig="9810" w:dyaOrig="11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8pt;height:265.45pt" o:ole="">
                  <v:imagedata r:id="rId19" o:title=""/>
                </v:shape>
                <o:OLEObject Type="Embed" ProgID="PBrush" ShapeID="_x0000_i1025" DrawAspect="Content" ObjectID="_1557904793" r:id="rId20"/>
              </w:object>
            </w:r>
          </w:p>
          <w:p w:rsidR="00793713" w:rsidRDefault="00793713" w:rsidP="00670785">
            <w:pPr>
              <w:pStyle w:val="En-tte"/>
              <w:tabs>
                <w:tab w:val="clear" w:pos="4320"/>
                <w:tab w:val="clear" w:pos="8640"/>
              </w:tabs>
              <w:rPr>
                <w:rFonts w:ascii="Arial" w:hAnsi="Arial" w:cs="Arial"/>
                <w:sz w:val="16"/>
                <w:szCs w:val="16"/>
                <w:lang w:val="en-GB"/>
              </w:rPr>
            </w:pPr>
          </w:p>
          <w:p w:rsidR="00EF4979" w:rsidRDefault="00EF4979"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5.6</w:t>
            </w:r>
          </w:p>
          <w:p w:rsidR="00EF4979" w:rsidRDefault="00EF4979"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13797" cy="1662017"/>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29860" cy="1671179"/>
                          </a:xfrm>
                          <a:prstGeom prst="rect">
                            <a:avLst/>
                          </a:prstGeom>
                        </pic:spPr>
                      </pic:pic>
                    </a:graphicData>
                  </a:graphic>
                </wp:inline>
              </w:drawing>
            </w:r>
          </w:p>
          <w:p w:rsidR="00EF4979" w:rsidRDefault="00EF4979"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15567" cy="825689"/>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977241" cy="843155"/>
                          </a:xfrm>
                          <a:prstGeom prst="rect">
                            <a:avLst/>
                          </a:prstGeom>
                        </pic:spPr>
                      </pic:pic>
                    </a:graphicData>
                  </a:graphic>
                </wp:inline>
              </w:drawing>
            </w:r>
          </w:p>
          <w:p w:rsidR="00EF4979" w:rsidRDefault="00EF4979" w:rsidP="00670785">
            <w:pPr>
              <w:pStyle w:val="En-tte"/>
              <w:tabs>
                <w:tab w:val="clear" w:pos="4320"/>
                <w:tab w:val="clear" w:pos="8640"/>
              </w:tabs>
              <w:rPr>
                <w:rFonts w:ascii="Arial" w:hAnsi="Arial" w:cs="Arial"/>
                <w:sz w:val="16"/>
                <w:szCs w:val="16"/>
                <w:lang w:val="en-GB"/>
              </w:rPr>
            </w:pPr>
          </w:p>
          <w:p w:rsidR="002D5B7C" w:rsidRDefault="002D5B7C" w:rsidP="00670785">
            <w:pPr>
              <w:pStyle w:val="En-tte"/>
              <w:tabs>
                <w:tab w:val="clear" w:pos="4320"/>
                <w:tab w:val="clear" w:pos="8640"/>
              </w:tabs>
              <w:rPr>
                <w:rFonts w:ascii="Arial" w:hAnsi="Arial" w:cs="Arial"/>
                <w:sz w:val="16"/>
                <w:szCs w:val="16"/>
                <w:lang w:val="en-GB"/>
              </w:rPr>
            </w:pPr>
          </w:p>
          <w:p w:rsidR="00EF4979" w:rsidRDefault="00EF4979"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A40CD" w:rsidRDefault="00EA40CD" w:rsidP="00670785">
            <w:pPr>
              <w:pStyle w:val="En-tte"/>
              <w:tabs>
                <w:tab w:val="clear" w:pos="4320"/>
                <w:tab w:val="clear" w:pos="8640"/>
              </w:tabs>
              <w:rPr>
                <w:rFonts w:ascii="Arial" w:hAnsi="Arial" w:cs="Arial"/>
                <w:sz w:val="16"/>
                <w:szCs w:val="16"/>
                <w:lang w:val="en-GB"/>
              </w:rPr>
            </w:pPr>
          </w:p>
          <w:p w:rsidR="00EF4979" w:rsidRDefault="00EF4979"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lastRenderedPageBreak/>
              <w:t>Section 5.7</w:t>
            </w:r>
          </w:p>
          <w:p w:rsidR="00EF4979" w:rsidRDefault="00EF4979"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No picture</w:t>
            </w: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E300BC" w:rsidRDefault="00E300BC" w:rsidP="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7</w:t>
            </w:r>
          </w:p>
          <w:p w:rsidR="007827B2" w:rsidRDefault="007827B2" w:rsidP="00670785">
            <w:pPr>
              <w:pStyle w:val="En-tte"/>
              <w:tabs>
                <w:tab w:val="clear" w:pos="4320"/>
                <w:tab w:val="clear" w:pos="8640"/>
              </w:tabs>
              <w:rPr>
                <w:rFonts w:ascii="Arial" w:hAnsi="Arial" w:cs="Arial"/>
                <w:sz w:val="16"/>
                <w:szCs w:val="16"/>
                <w:lang w:val="en-GB"/>
              </w:rPr>
            </w:pPr>
          </w:p>
          <w:p w:rsidR="00E300BC" w:rsidRDefault="007827B2" w:rsidP="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480649" cy="171464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495166" cy="1724683"/>
                          </a:xfrm>
                          <a:prstGeom prst="rect">
                            <a:avLst/>
                          </a:prstGeom>
                        </pic:spPr>
                      </pic:pic>
                    </a:graphicData>
                  </a:graphic>
                </wp:inline>
              </w:drawing>
            </w:r>
          </w:p>
          <w:p w:rsidR="00E300BC" w:rsidRDefault="00E300BC" w:rsidP="00670785">
            <w:pPr>
              <w:pStyle w:val="En-tte"/>
              <w:tabs>
                <w:tab w:val="clear" w:pos="4320"/>
                <w:tab w:val="clear" w:pos="8640"/>
              </w:tabs>
              <w:rPr>
                <w:rFonts w:ascii="Arial" w:hAnsi="Arial" w:cs="Arial"/>
                <w:sz w:val="16"/>
                <w:szCs w:val="16"/>
                <w:lang w:val="en-GB"/>
              </w:rPr>
            </w:pPr>
          </w:p>
          <w:p w:rsidR="00E300BC" w:rsidRDefault="00E300BC" w:rsidP="00670785">
            <w:pPr>
              <w:pStyle w:val="En-tte"/>
              <w:tabs>
                <w:tab w:val="clear" w:pos="4320"/>
                <w:tab w:val="clear" w:pos="8640"/>
              </w:tabs>
              <w:rPr>
                <w:rFonts w:ascii="Arial" w:hAnsi="Arial" w:cs="Arial"/>
                <w:sz w:val="16"/>
                <w:szCs w:val="16"/>
                <w:lang w:val="en-GB"/>
              </w:rPr>
            </w:pPr>
          </w:p>
          <w:p w:rsidR="009C40EA" w:rsidRDefault="009C40EA" w:rsidP="00670785">
            <w:pPr>
              <w:pStyle w:val="En-tte"/>
              <w:tabs>
                <w:tab w:val="clear" w:pos="4320"/>
                <w:tab w:val="clear" w:pos="8640"/>
              </w:tabs>
              <w:rPr>
                <w:rFonts w:ascii="Arial" w:hAnsi="Arial" w:cs="Arial"/>
                <w:sz w:val="16"/>
                <w:szCs w:val="16"/>
                <w:lang w:val="en-GB"/>
              </w:rPr>
            </w:pPr>
          </w:p>
          <w:p w:rsidR="00F401B8" w:rsidRPr="002D5B7C" w:rsidRDefault="00F401B8" w:rsidP="00F401B8">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 xml:space="preserve">ATP0184 rev. </w:t>
            </w:r>
            <w:r>
              <w:rPr>
                <w:rFonts w:ascii="Arial" w:hAnsi="Arial" w:cs="Arial"/>
                <w:b/>
                <w:sz w:val="16"/>
                <w:szCs w:val="16"/>
                <w:lang w:val="en-GB"/>
              </w:rPr>
              <w:t>G</w:t>
            </w:r>
          </w:p>
          <w:p w:rsidR="00F401B8" w:rsidRDefault="00F401B8" w:rsidP="00670785">
            <w:pPr>
              <w:pStyle w:val="En-tte"/>
              <w:tabs>
                <w:tab w:val="clear" w:pos="4320"/>
                <w:tab w:val="clear" w:pos="8640"/>
              </w:tabs>
              <w:rPr>
                <w:rFonts w:ascii="Arial" w:hAnsi="Arial" w:cs="Arial"/>
                <w:sz w:val="16"/>
                <w:szCs w:val="16"/>
                <w:lang w:val="en-GB"/>
              </w:rPr>
            </w:pPr>
          </w:p>
          <w:p w:rsidR="00F401B8" w:rsidRDefault="00F401B8" w:rsidP="00670785">
            <w:pPr>
              <w:pStyle w:val="En-tte"/>
              <w:tabs>
                <w:tab w:val="clear" w:pos="4320"/>
                <w:tab w:val="clear" w:pos="8640"/>
              </w:tabs>
              <w:rPr>
                <w:rFonts w:ascii="Arial" w:hAnsi="Arial" w:cs="Arial"/>
                <w:sz w:val="16"/>
                <w:szCs w:val="16"/>
                <w:lang w:val="en-GB"/>
              </w:rPr>
            </w:pPr>
          </w:p>
          <w:p w:rsidR="00F401B8" w:rsidRPr="006D1F69" w:rsidRDefault="00F401B8" w:rsidP="00670785">
            <w:pPr>
              <w:pStyle w:val="En-tte"/>
              <w:tabs>
                <w:tab w:val="clear" w:pos="4320"/>
                <w:tab w:val="clear" w:pos="8640"/>
              </w:tabs>
              <w:rPr>
                <w:rFonts w:ascii="Arial" w:hAnsi="Arial" w:cs="Arial"/>
                <w:sz w:val="16"/>
                <w:szCs w:val="16"/>
                <w:lang w:val="en-GB"/>
              </w:rPr>
            </w:pPr>
          </w:p>
        </w:tc>
        <w:tc>
          <w:tcPr>
            <w:tcW w:w="5268" w:type="dxa"/>
            <w:gridSpan w:val="2"/>
            <w:shd w:val="pct25" w:color="C0C0C0" w:fill="auto"/>
          </w:tcPr>
          <w:p w:rsidR="0080319E" w:rsidRPr="006D1F69" w:rsidRDefault="0080319E">
            <w:pPr>
              <w:pStyle w:val="En-tte"/>
              <w:tabs>
                <w:tab w:val="clear" w:pos="4320"/>
                <w:tab w:val="clear" w:pos="8640"/>
              </w:tabs>
              <w:rPr>
                <w:rFonts w:ascii="Arial" w:hAnsi="Arial" w:cs="Arial"/>
                <w:sz w:val="16"/>
                <w:szCs w:val="16"/>
                <w:lang w:val="en-GB"/>
              </w:rPr>
            </w:pPr>
          </w:p>
          <w:p w:rsidR="008E5535" w:rsidRPr="002D5B7C" w:rsidRDefault="00CE4F43" w:rsidP="00F413B3">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ATP0184 rev. F</w:t>
            </w:r>
          </w:p>
          <w:p w:rsidR="000F1E1F" w:rsidRPr="000F1E1F" w:rsidRDefault="000F1E1F" w:rsidP="00F413B3">
            <w:pPr>
              <w:pStyle w:val="En-tte"/>
              <w:tabs>
                <w:tab w:val="clear" w:pos="4320"/>
                <w:tab w:val="clear" w:pos="8640"/>
              </w:tabs>
              <w:rPr>
                <w:rFonts w:ascii="Arial" w:hAnsi="Arial" w:cs="Arial"/>
                <w:sz w:val="16"/>
                <w:szCs w:val="16"/>
                <w:lang w:val="en-GB"/>
              </w:rPr>
            </w:pPr>
          </w:p>
          <w:p w:rsidR="0080319E" w:rsidRDefault="00CE4F43">
            <w:pPr>
              <w:pStyle w:val="En-tte"/>
              <w:tabs>
                <w:tab w:val="clear" w:pos="4320"/>
                <w:tab w:val="clear" w:pos="8640"/>
              </w:tabs>
              <w:rPr>
                <w:rFonts w:ascii="Arial" w:hAnsi="Arial" w:cs="Arial"/>
                <w:sz w:val="16"/>
                <w:szCs w:val="16"/>
                <w:lang w:val="en-GB"/>
              </w:rPr>
            </w:pPr>
            <w:r>
              <w:rPr>
                <w:rFonts w:ascii="Arial" w:hAnsi="Arial" w:cs="Arial"/>
                <w:sz w:val="16"/>
                <w:szCs w:val="16"/>
                <w:lang w:val="en-GB"/>
              </w:rPr>
              <w:t>Added section 4 t</w:t>
            </w:r>
            <w:r w:rsidR="00670785">
              <w:rPr>
                <w:rFonts w:ascii="Arial" w:hAnsi="Arial" w:cs="Arial"/>
                <w:sz w:val="16"/>
                <w:szCs w:val="16"/>
                <w:lang w:val="en-GB"/>
              </w:rPr>
              <w:t>o check P/N and S/N sen</w:t>
            </w:r>
            <w:r>
              <w:rPr>
                <w:rFonts w:ascii="Arial" w:hAnsi="Arial" w:cs="Arial"/>
                <w:sz w:val="16"/>
                <w:szCs w:val="16"/>
                <w:lang w:val="en-GB"/>
              </w:rPr>
              <w:t>t on CAN Bus</w:t>
            </w:r>
          </w:p>
          <w:p w:rsidR="00CE4F43" w:rsidRDefault="00CE4F43">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36742" cy="99707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971219" cy="1008778"/>
                          </a:xfrm>
                          <a:prstGeom prst="rect">
                            <a:avLst/>
                          </a:prstGeom>
                        </pic:spPr>
                      </pic:pic>
                    </a:graphicData>
                  </a:graphic>
                </wp:inline>
              </w:drawing>
            </w:r>
          </w:p>
          <w:p w:rsidR="00CE4F43" w:rsidRDefault="00CE4F43">
            <w:pPr>
              <w:pStyle w:val="En-tte"/>
              <w:tabs>
                <w:tab w:val="clear" w:pos="4320"/>
                <w:tab w:val="clear" w:pos="8640"/>
              </w:tabs>
              <w:rPr>
                <w:rFonts w:ascii="Arial" w:hAnsi="Arial" w:cs="Arial"/>
                <w:sz w:val="16"/>
                <w:szCs w:val="16"/>
                <w:lang w:val="en-GB"/>
              </w:rPr>
            </w:pPr>
          </w:p>
          <w:p w:rsidR="00670785" w:rsidRPr="002D5B7C" w:rsidRDefault="00CE4F43">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ATP0184 rev. G</w:t>
            </w:r>
          </w:p>
          <w:p w:rsidR="00CE4F43" w:rsidRDefault="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Section4</w:t>
            </w:r>
          </w:p>
          <w:p w:rsidR="00670785" w:rsidRDefault="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20621" cy="2885058"/>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937997" cy="2902222"/>
                          </a:xfrm>
                          <a:prstGeom prst="rect">
                            <a:avLst/>
                          </a:prstGeom>
                        </pic:spPr>
                      </pic:pic>
                    </a:graphicData>
                  </a:graphic>
                </wp:inline>
              </w:drawing>
            </w:r>
          </w:p>
          <w:p w:rsidR="00CE4F43" w:rsidRDefault="00CE4F43">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t>Section 5.1</w:t>
            </w:r>
          </w:p>
          <w:p w:rsidR="00670785" w:rsidRDefault="00670785">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818262" cy="2418526"/>
                  <wp:effectExtent l="0" t="0" r="127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838439" cy="2435841"/>
                          </a:xfrm>
                          <a:prstGeom prst="rect">
                            <a:avLst/>
                          </a:prstGeom>
                        </pic:spPr>
                      </pic:pic>
                    </a:graphicData>
                  </a:graphic>
                </wp:inline>
              </w:drawing>
            </w:r>
          </w:p>
          <w:p w:rsidR="00670785" w:rsidRDefault="00670785">
            <w:pPr>
              <w:pStyle w:val="En-tte"/>
              <w:tabs>
                <w:tab w:val="clear" w:pos="4320"/>
                <w:tab w:val="clear" w:pos="8640"/>
              </w:tabs>
              <w:rPr>
                <w:rFonts w:ascii="Arial" w:hAnsi="Arial" w:cs="Arial"/>
                <w:sz w:val="16"/>
                <w:szCs w:val="16"/>
                <w:lang w:val="en-GB"/>
              </w:rPr>
            </w:pPr>
          </w:p>
          <w:p w:rsidR="00670785" w:rsidRDefault="00670785">
            <w:pPr>
              <w:pStyle w:val="En-tte"/>
              <w:tabs>
                <w:tab w:val="clear" w:pos="4320"/>
                <w:tab w:val="clear" w:pos="8640"/>
              </w:tabs>
              <w:rPr>
                <w:rFonts w:ascii="Arial" w:hAnsi="Arial" w:cs="Arial"/>
                <w:sz w:val="16"/>
                <w:szCs w:val="16"/>
                <w:lang w:val="en-GB"/>
              </w:rPr>
            </w:pPr>
            <w:r>
              <w:rPr>
                <w:rFonts w:ascii="Arial" w:hAnsi="Arial" w:cs="Arial"/>
                <w:sz w:val="16"/>
                <w:szCs w:val="16"/>
                <w:lang w:val="en-GB"/>
              </w:rPr>
              <w:lastRenderedPageBreak/>
              <w:t>Section 5.2</w:t>
            </w:r>
          </w:p>
          <w:p w:rsidR="00670785" w:rsidRDefault="002D5B7C">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894186" cy="896449"/>
                  <wp:effectExtent l="0" t="0" r="190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026953" cy="937572"/>
                          </a:xfrm>
                          <a:prstGeom prst="rect">
                            <a:avLst/>
                          </a:prstGeom>
                        </pic:spPr>
                      </pic:pic>
                    </a:graphicData>
                  </a:graphic>
                </wp:inline>
              </w:drawing>
            </w:r>
          </w:p>
          <w:p w:rsidR="002D5B7C" w:rsidRDefault="002D5B7C">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01514" cy="19299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929094" cy="1948271"/>
                          </a:xfrm>
                          <a:prstGeom prst="rect">
                            <a:avLst/>
                          </a:prstGeom>
                        </pic:spPr>
                      </pic:pic>
                    </a:graphicData>
                  </a:graphic>
                </wp:inline>
              </w:drawing>
            </w: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Default="002D5B7C" w:rsidP="002D5B7C">
            <w:pPr>
              <w:pStyle w:val="En-tte"/>
              <w:tabs>
                <w:tab w:val="clear" w:pos="4320"/>
                <w:tab w:val="clear" w:pos="8640"/>
              </w:tabs>
              <w:rPr>
                <w:rFonts w:ascii="Arial" w:hAnsi="Arial" w:cs="Arial"/>
                <w:sz w:val="16"/>
                <w:szCs w:val="16"/>
                <w:lang w:val="en-GB"/>
              </w:rPr>
            </w:pPr>
          </w:p>
          <w:p w:rsidR="002D5B7C" w:rsidRDefault="002D5B7C" w:rsidP="002D5B7C">
            <w:pPr>
              <w:pStyle w:val="En-tte"/>
              <w:tabs>
                <w:tab w:val="clear" w:pos="4320"/>
                <w:tab w:val="clear" w:pos="8640"/>
              </w:tabs>
              <w:rPr>
                <w:rFonts w:ascii="Arial" w:hAnsi="Arial" w:cs="Arial"/>
                <w:sz w:val="16"/>
                <w:szCs w:val="16"/>
                <w:lang w:val="en-GB"/>
              </w:rPr>
            </w:pPr>
          </w:p>
          <w:p w:rsidR="002D5B7C" w:rsidRDefault="002D5B7C" w:rsidP="002D5B7C">
            <w:pPr>
              <w:pStyle w:val="En-tte"/>
              <w:tabs>
                <w:tab w:val="clear" w:pos="4320"/>
                <w:tab w:val="clear" w:pos="8640"/>
              </w:tabs>
              <w:rPr>
                <w:rFonts w:ascii="Arial" w:hAnsi="Arial" w:cs="Arial"/>
                <w:sz w:val="16"/>
                <w:szCs w:val="16"/>
                <w:lang w:val="en-GB"/>
              </w:rPr>
            </w:pPr>
            <w:r w:rsidRPr="002D5B7C">
              <w:rPr>
                <w:rFonts w:ascii="Arial" w:hAnsi="Arial" w:cs="Arial"/>
                <w:sz w:val="16"/>
                <w:szCs w:val="16"/>
                <w:lang w:val="en-GB"/>
              </w:rPr>
              <w:t>Section 5.3</w:t>
            </w:r>
          </w:p>
          <w:p w:rsidR="002D5B7C" w:rsidRDefault="002D5B7C" w:rsidP="002D5B7C">
            <w:pPr>
              <w:pStyle w:val="En-tte"/>
              <w:tabs>
                <w:tab w:val="clear" w:pos="4320"/>
                <w:tab w:val="clear" w:pos="8640"/>
              </w:tabs>
              <w:rPr>
                <w:rFonts w:ascii="Arial" w:hAnsi="Arial" w:cs="Arial"/>
                <w:sz w:val="16"/>
                <w:szCs w:val="16"/>
                <w:lang w:val="en-GB"/>
              </w:rPr>
            </w:pPr>
            <w:r>
              <w:rPr>
                <w:noProof/>
                <w:lang w:val="fr-FR" w:eastAsia="fr-FR"/>
              </w:rPr>
              <w:drawing>
                <wp:inline distT="0" distB="0" distL="0" distR="0">
                  <wp:extent cx="2934268" cy="228779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965061" cy="2311798"/>
                          </a:xfrm>
                          <a:prstGeom prst="rect">
                            <a:avLst/>
                          </a:prstGeom>
                        </pic:spPr>
                      </pic:pic>
                    </a:graphicData>
                  </a:graphic>
                </wp:inline>
              </w:drawing>
            </w:r>
          </w:p>
          <w:p w:rsidR="002D5B7C" w:rsidRDefault="002D5B7C" w:rsidP="002D5B7C">
            <w:pPr>
              <w:pStyle w:val="En-tte"/>
              <w:tabs>
                <w:tab w:val="clear" w:pos="4320"/>
                <w:tab w:val="clear" w:pos="8640"/>
              </w:tabs>
              <w:rPr>
                <w:rFonts w:ascii="Arial" w:hAnsi="Arial" w:cs="Arial"/>
                <w:sz w:val="16"/>
                <w:szCs w:val="16"/>
                <w:lang w:val="en-GB"/>
              </w:rPr>
            </w:pPr>
          </w:p>
          <w:p w:rsid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2D5B7C" w:rsidRPr="002D5B7C" w:rsidRDefault="002D5B7C" w:rsidP="002D5B7C">
            <w:pPr>
              <w:pStyle w:val="En-tte"/>
              <w:tabs>
                <w:tab w:val="clear" w:pos="4320"/>
                <w:tab w:val="clear" w:pos="8640"/>
              </w:tabs>
              <w:rPr>
                <w:rFonts w:ascii="Arial" w:hAnsi="Arial" w:cs="Arial"/>
                <w:sz w:val="16"/>
                <w:szCs w:val="16"/>
                <w:lang w:val="en-GB"/>
              </w:rPr>
            </w:pPr>
          </w:p>
          <w:p w:rsidR="00EF4979" w:rsidRDefault="00EF4979" w:rsidP="002D5B7C">
            <w:pPr>
              <w:pStyle w:val="En-tte"/>
              <w:tabs>
                <w:tab w:val="clear" w:pos="4320"/>
                <w:tab w:val="clear" w:pos="8640"/>
              </w:tabs>
              <w:rPr>
                <w:rFonts w:ascii="Arial" w:hAnsi="Arial" w:cs="Arial"/>
                <w:sz w:val="16"/>
                <w:szCs w:val="16"/>
                <w:lang w:val="en-GB"/>
              </w:rPr>
            </w:pPr>
          </w:p>
          <w:p w:rsidR="002D5B7C" w:rsidRDefault="002D5B7C" w:rsidP="002D5B7C">
            <w:pPr>
              <w:pStyle w:val="En-tte"/>
              <w:tabs>
                <w:tab w:val="clear" w:pos="4320"/>
                <w:tab w:val="clear" w:pos="8640"/>
              </w:tabs>
            </w:pPr>
            <w:r w:rsidRPr="002D5B7C">
              <w:rPr>
                <w:rFonts w:ascii="Arial" w:hAnsi="Arial" w:cs="Arial"/>
                <w:sz w:val="16"/>
                <w:szCs w:val="16"/>
                <w:lang w:val="en-GB"/>
              </w:rPr>
              <w:t>Section 5.</w:t>
            </w:r>
            <w:r>
              <w:t>4</w:t>
            </w:r>
          </w:p>
          <w:p w:rsidR="002D5B7C" w:rsidRDefault="002D5B7C" w:rsidP="002D5B7C">
            <w:pPr>
              <w:pStyle w:val="En-tte"/>
              <w:tabs>
                <w:tab w:val="clear" w:pos="4320"/>
                <w:tab w:val="clear" w:pos="8640"/>
              </w:tabs>
            </w:pPr>
            <w:r>
              <w:rPr>
                <w:noProof/>
                <w:lang w:val="fr-FR" w:eastAsia="fr-FR"/>
              </w:rPr>
              <w:drawing>
                <wp:inline distT="0" distB="0" distL="0" distR="0">
                  <wp:extent cx="2893507" cy="1294261"/>
                  <wp:effectExtent l="0" t="0" r="254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921207" cy="1306651"/>
                          </a:xfrm>
                          <a:prstGeom prst="rect">
                            <a:avLst/>
                          </a:prstGeom>
                        </pic:spPr>
                      </pic:pic>
                    </a:graphicData>
                  </a:graphic>
                </wp:inline>
              </w:drawing>
            </w:r>
          </w:p>
          <w:p w:rsidR="002D5B7C" w:rsidRDefault="00EF4979" w:rsidP="002D5B7C">
            <w:pPr>
              <w:pStyle w:val="En-tte"/>
              <w:tabs>
                <w:tab w:val="clear" w:pos="4320"/>
                <w:tab w:val="clear" w:pos="8640"/>
              </w:tabs>
              <w:rPr>
                <w:rFonts w:ascii="Arial" w:hAnsi="Arial" w:cs="Arial"/>
                <w:sz w:val="16"/>
                <w:szCs w:val="16"/>
              </w:rPr>
            </w:pPr>
            <w:r>
              <w:rPr>
                <w:rFonts w:ascii="Arial" w:hAnsi="Arial" w:cs="Arial"/>
                <w:sz w:val="16"/>
                <w:szCs w:val="16"/>
              </w:rPr>
              <w:lastRenderedPageBreak/>
              <w:t>Section 5.5</w:t>
            </w:r>
          </w:p>
          <w:p w:rsidR="00EF4979" w:rsidRPr="00EF4979" w:rsidRDefault="00EF4979" w:rsidP="002D5B7C">
            <w:pPr>
              <w:pStyle w:val="En-tte"/>
              <w:tabs>
                <w:tab w:val="clear" w:pos="4320"/>
                <w:tab w:val="clear" w:pos="8640"/>
              </w:tabs>
              <w:rPr>
                <w:rFonts w:ascii="Arial" w:hAnsi="Arial" w:cs="Arial"/>
                <w:sz w:val="16"/>
                <w:szCs w:val="16"/>
              </w:rPr>
            </w:pPr>
            <w:r>
              <w:rPr>
                <w:noProof/>
                <w:lang w:val="fr-FR" w:eastAsia="fr-FR"/>
              </w:rPr>
              <w:drawing>
                <wp:inline distT="0" distB="0" distL="0" distR="0">
                  <wp:extent cx="3235884" cy="2171724"/>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265344" cy="2191496"/>
                          </a:xfrm>
                          <a:prstGeom prst="rect">
                            <a:avLst/>
                          </a:prstGeom>
                        </pic:spPr>
                      </pic:pic>
                    </a:graphicData>
                  </a:graphic>
                </wp:inline>
              </w:drawing>
            </w:r>
          </w:p>
          <w:p w:rsidR="002D5B7C" w:rsidRDefault="002D5B7C"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r>
              <w:rPr>
                <w:rFonts w:ascii="Arial" w:hAnsi="Arial" w:cs="Arial"/>
                <w:sz w:val="16"/>
                <w:szCs w:val="16"/>
              </w:rPr>
              <w:t>Section 5.6</w:t>
            </w:r>
          </w:p>
          <w:p w:rsidR="00EF4979" w:rsidRDefault="00EF4979" w:rsidP="002D5B7C">
            <w:pPr>
              <w:pStyle w:val="En-tte"/>
              <w:tabs>
                <w:tab w:val="clear" w:pos="4320"/>
                <w:tab w:val="clear" w:pos="8640"/>
              </w:tabs>
              <w:rPr>
                <w:rFonts w:ascii="Arial" w:hAnsi="Arial" w:cs="Arial"/>
                <w:sz w:val="16"/>
                <w:szCs w:val="16"/>
              </w:rPr>
            </w:pPr>
            <w:r>
              <w:rPr>
                <w:noProof/>
                <w:lang w:val="fr-FR" w:eastAsia="fr-FR"/>
              </w:rPr>
              <w:drawing>
                <wp:inline distT="0" distB="0" distL="0" distR="0">
                  <wp:extent cx="3276828" cy="273069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292304" cy="2743587"/>
                          </a:xfrm>
                          <a:prstGeom prst="rect">
                            <a:avLst/>
                          </a:prstGeom>
                        </pic:spPr>
                      </pic:pic>
                    </a:graphicData>
                  </a:graphic>
                </wp:inline>
              </w:drawing>
            </w:r>
          </w:p>
          <w:p w:rsidR="00EF4979" w:rsidRDefault="00EF4979"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A40CD" w:rsidRDefault="00EA40CD" w:rsidP="002D5B7C">
            <w:pPr>
              <w:pStyle w:val="En-tte"/>
              <w:tabs>
                <w:tab w:val="clear" w:pos="4320"/>
                <w:tab w:val="clear" w:pos="8640"/>
              </w:tabs>
              <w:rPr>
                <w:rFonts w:ascii="Arial" w:hAnsi="Arial" w:cs="Arial"/>
                <w:sz w:val="16"/>
                <w:szCs w:val="16"/>
              </w:rPr>
            </w:pPr>
          </w:p>
          <w:p w:rsidR="00EF4979" w:rsidRDefault="00EF4979" w:rsidP="002D5B7C">
            <w:pPr>
              <w:pStyle w:val="En-tte"/>
              <w:tabs>
                <w:tab w:val="clear" w:pos="4320"/>
                <w:tab w:val="clear" w:pos="8640"/>
              </w:tabs>
              <w:rPr>
                <w:rFonts w:ascii="Arial" w:hAnsi="Arial" w:cs="Arial"/>
                <w:sz w:val="16"/>
                <w:szCs w:val="16"/>
              </w:rPr>
            </w:pPr>
            <w:r>
              <w:rPr>
                <w:rFonts w:ascii="Arial" w:hAnsi="Arial" w:cs="Arial"/>
                <w:sz w:val="16"/>
                <w:szCs w:val="16"/>
              </w:rPr>
              <w:lastRenderedPageBreak/>
              <w:t>Section 5.7</w:t>
            </w:r>
          </w:p>
          <w:p w:rsidR="00EF4979" w:rsidRDefault="00EF4979" w:rsidP="002D5B7C">
            <w:pPr>
              <w:pStyle w:val="En-tte"/>
              <w:tabs>
                <w:tab w:val="clear" w:pos="4320"/>
                <w:tab w:val="clear" w:pos="8640"/>
              </w:tabs>
              <w:rPr>
                <w:rFonts w:ascii="Arial" w:hAnsi="Arial" w:cs="Arial"/>
                <w:sz w:val="16"/>
                <w:szCs w:val="16"/>
              </w:rPr>
            </w:pPr>
            <w:r>
              <w:rPr>
                <w:noProof/>
                <w:lang w:val="fr-FR" w:eastAsia="fr-FR"/>
              </w:rPr>
              <w:drawing>
                <wp:inline distT="0" distB="0" distL="0" distR="0">
                  <wp:extent cx="2381534" cy="4637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464917" cy="479992"/>
                          </a:xfrm>
                          <a:prstGeom prst="rect">
                            <a:avLst/>
                          </a:prstGeom>
                        </pic:spPr>
                      </pic:pic>
                    </a:graphicData>
                  </a:graphic>
                </wp:inline>
              </w:drawing>
            </w:r>
          </w:p>
          <w:p w:rsidR="00EF4979" w:rsidRDefault="00EF4979" w:rsidP="002D5B7C">
            <w:pPr>
              <w:pStyle w:val="En-tte"/>
              <w:tabs>
                <w:tab w:val="clear" w:pos="4320"/>
                <w:tab w:val="clear" w:pos="8640"/>
              </w:tabs>
              <w:rPr>
                <w:rFonts w:ascii="Arial" w:hAnsi="Arial" w:cs="Arial"/>
                <w:sz w:val="16"/>
                <w:szCs w:val="16"/>
              </w:rPr>
            </w:pPr>
            <w:r>
              <w:rPr>
                <w:noProof/>
                <w:lang w:val="fr-FR" w:eastAsia="fr-FR"/>
              </w:rPr>
              <w:drawing>
                <wp:inline distT="0" distB="0" distL="0" distR="0">
                  <wp:extent cx="2371385" cy="33778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382612" cy="3393812"/>
                          </a:xfrm>
                          <a:prstGeom prst="rect">
                            <a:avLst/>
                          </a:prstGeom>
                        </pic:spPr>
                      </pic:pic>
                    </a:graphicData>
                  </a:graphic>
                </wp:inline>
              </w:drawing>
            </w:r>
          </w:p>
          <w:p w:rsidR="00EF4979" w:rsidRDefault="00EF4979" w:rsidP="002D5B7C">
            <w:pPr>
              <w:pStyle w:val="En-tte"/>
              <w:tabs>
                <w:tab w:val="clear" w:pos="4320"/>
                <w:tab w:val="clear" w:pos="8640"/>
              </w:tabs>
              <w:rPr>
                <w:rFonts w:ascii="Arial" w:hAnsi="Arial" w:cs="Arial"/>
                <w:sz w:val="16"/>
                <w:szCs w:val="16"/>
              </w:rPr>
            </w:pPr>
            <w:r>
              <w:rPr>
                <w:noProof/>
                <w:lang w:val="fr-FR" w:eastAsia="fr-FR"/>
              </w:rPr>
              <w:drawing>
                <wp:inline distT="0" distB="0" distL="0" distR="0">
                  <wp:extent cx="2381250" cy="196761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427562" cy="2005880"/>
                          </a:xfrm>
                          <a:prstGeom prst="rect">
                            <a:avLst/>
                          </a:prstGeom>
                        </pic:spPr>
                      </pic:pic>
                    </a:graphicData>
                  </a:graphic>
                </wp:inline>
              </w:drawing>
            </w:r>
          </w:p>
          <w:p w:rsidR="00EF4979" w:rsidRDefault="00EF4979" w:rsidP="002D5B7C">
            <w:pPr>
              <w:pStyle w:val="En-tte"/>
              <w:tabs>
                <w:tab w:val="clear" w:pos="4320"/>
                <w:tab w:val="clear" w:pos="8640"/>
              </w:tabs>
              <w:rPr>
                <w:rFonts w:ascii="Arial" w:hAnsi="Arial" w:cs="Arial"/>
                <w:sz w:val="16"/>
                <w:szCs w:val="16"/>
              </w:rPr>
            </w:pPr>
          </w:p>
          <w:p w:rsidR="00E300BC" w:rsidRDefault="00E300BC" w:rsidP="002D5B7C">
            <w:pPr>
              <w:pStyle w:val="En-tte"/>
              <w:tabs>
                <w:tab w:val="clear" w:pos="4320"/>
                <w:tab w:val="clear" w:pos="8640"/>
              </w:tabs>
              <w:rPr>
                <w:rFonts w:ascii="Arial" w:hAnsi="Arial" w:cs="Arial"/>
                <w:sz w:val="16"/>
                <w:szCs w:val="16"/>
              </w:rPr>
            </w:pPr>
            <w:r>
              <w:rPr>
                <w:rFonts w:ascii="Arial" w:hAnsi="Arial" w:cs="Arial"/>
                <w:sz w:val="16"/>
                <w:szCs w:val="16"/>
              </w:rPr>
              <w:t>Section 7</w:t>
            </w:r>
          </w:p>
          <w:p w:rsidR="00E300BC" w:rsidRDefault="00E300BC" w:rsidP="00E300BC">
            <w:pPr>
              <w:pStyle w:val="En-tte"/>
              <w:tabs>
                <w:tab w:val="clear" w:pos="4320"/>
                <w:tab w:val="clear" w:pos="8640"/>
              </w:tabs>
              <w:rPr>
                <w:rFonts w:ascii="Arial" w:hAnsi="Arial" w:cs="Arial"/>
                <w:sz w:val="16"/>
                <w:szCs w:val="16"/>
                <w:lang w:val="en-GB"/>
              </w:rPr>
            </w:pPr>
            <w:r>
              <w:rPr>
                <w:rFonts w:ascii="Arial" w:hAnsi="Arial" w:cs="Arial"/>
                <w:sz w:val="16"/>
                <w:szCs w:val="16"/>
                <w:lang w:val="en-GB"/>
              </w:rPr>
              <w:t>Removed PBU from ESS test rig</w:t>
            </w:r>
          </w:p>
          <w:p w:rsidR="00E300BC" w:rsidRPr="00E300BC" w:rsidRDefault="00E300BC" w:rsidP="002D5B7C">
            <w:pPr>
              <w:pStyle w:val="En-tte"/>
              <w:tabs>
                <w:tab w:val="clear" w:pos="4320"/>
                <w:tab w:val="clear" w:pos="8640"/>
              </w:tabs>
              <w:rPr>
                <w:rFonts w:ascii="Arial" w:hAnsi="Arial" w:cs="Arial"/>
                <w:sz w:val="16"/>
                <w:szCs w:val="16"/>
                <w:lang w:val="en-GB"/>
              </w:rPr>
            </w:pPr>
            <w:r w:rsidRPr="00E300BC">
              <w:rPr>
                <w:rFonts w:ascii="Arial" w:hAnsi="Arial" w:cs="Arial"/>
                <w:noProof/>
                <w:sz w:val="16"/>
                <w:szCs w:val="16"/>
                <w:lang w:val="fr-FR" w:eastAsia="fr-FR"/>
              </w:rPr>
              <w:drawing>
                <wp:inline distT="0" distB="0" distL="0" distR="0">
                  <wp:extent cx="2490003" cy="1705876"/>
                  <wp:effectExtent l="0" t="0" r="5715" b="889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8286" cy="1711551"/>
                          </a:xfrm>
                          <a:prstGeom prst="rect">
                            <a:avLst/>
                          </a:prstGeom>
                          <a:noFill/>
                          <a:ln>
                            <a:noFill/>
                          </a:ln>
                        </pic:spPr>
                      </pic:pic>
                    </a:graphicData>
                  </a:graphic>
                </wp:inline>
              </w:drawing>
            </w:r>
          </w:p>
          <w:p w:rsidR="00E300BC" w:rsidRDefault="00E300BC" w:rsidP="002D5B7C">
            <w:pPr>
              <w:pStyle w:val="En-tte"/>
              <w:tabs>
                <w:tab w:val="clear" w:pos="4320"/>
                <w:tab w:val="clear" w:pos="8640"/>
              </w:tabs>
              <w:rPr>
                <w:rFonts w:ascii="Arial" w:hAnsi="Arial" w:cs="Arial"/>
                <w:sz w:val="16"/>
                <w:szCs w:val="16"/>
              </w:rPr>
            </w:pPr>
          </w:p>
          <w:p w:rsidR="00E300BC" w:rsidRDefault="00E300BC" w:rsidP="002D5B7C">
            <w:pPr>
              <w:pStyle w:val="En-tte"/>
              <w:tabs>
                <w:tab w:val="clear" w:pos="4320"/>
                <w:tab w:val="clear" w:pos="8640"/>
              </w:tabs>
              <w:rPr>
                <w:rFonts w:ascii="Arial" w:hAnsi="Arial" w:cs="Arial"/>
                <w:sz w:val="16"/>
                <w:szCs w:val="16"/>
              </w:rPr>
            </w:pPr>
          </w:p>
          <w:p w:rsidR="00F401B8" w:rsidRPr="002D5B7C" w:rsidRDefault="00F401B8" w:rsidP="00F401B8">
            <w:pPr>
              <w:pStyle w:val="En-tte"/>
              <w:tabs>
                <w:tab w:val="clear" w:pos="4320"/>
                <w:tab w:val="clear" w:pos="8640"/>
              </w:tabs>
              <w:rPr>
                <w:rFonts w:ascii="Arial" w:hAnsi="Arial" w:cs="Arial"/>
                <w:b/>
                <w:sz w:val="16"/>
                <w:szCs w:val="16"/>
                <w:lang w:val="en-GB"/>
              </w:rPr>
            </w:pPr>
            <w:r w:rsidRPr="002D5B7C">
              <w:rPr>
                <w:rFonts w:ascii="Arial" w:hAnsi="Arial" w:cs="Arial"/>
                <w:b/>
                <w:sz w:val="16"/>
                <w:szCs w:val="16"/>
                <w:lang w:val="en-GB"/>
              </w:rPr>
              <w:t xml:space="preserve">ATP0184 rev. </w:t>
            </w:r>
            <w:r>
              <w:rPr>
                <w:rFonts w:ascii="Arial" w:hAnsi="Arial" w:cs="Arial"/>
                <w:b/>
                <w:sz w:val="16"/>
                <w:szCs w:val="16"/>
                <w:lang w:val="en-GB"/>
              </w:rPr>
              <w:t>H</w:t>
            </w:r>
          </w:p>
          <w:p w:rsidR="007827B2" w:rsidRDefault="007827B2" w:rsidP="00B600D3">
            <w:pPr>
              <w:pStyle w:val="En-tte"/>
              <w:tabs>
                <w:tab w:val="clear" w:pos="4320"/>
                <w:tab w:val="clear" w:pos="8640"/>
              </w:tabs>
              <w:rPr>
                <w:rFonts w:ascii="Arial" w:hAnsi="Arial" w:cs="Arial"/>
                <w:sz w:val="16"/>
                <w:szCs w:val="16"/>
              </w:rPr>
            </w:pPr>
          </w:p>
          <w:p w:rsidR="00EF4979" w:rsidRPr="00EF4979" w:rsidRDefault="00B600D3" w:rsidP="00B600D3">
            <w:pPr>
              <w:pStyle w:val="En-tte"/>
              <w:tabs>
                <w:tab w:val="clear" w:pos="4320"/>
                <w:tab w:val="clear" w:pos="8640"/>
              </w:tabs>
              <w:rPr>
                <w:rFonts w:ascii="Arial" w:hAnsi="Arial" w:cs="Arial"/>
                <w:sz w:val="16"/>
                <w:szCs w:val="16"/>
              </w:rPr>
            </w:pPr>
            <w:r>
              <w:rPr>
                <w:rFonts w:ascii="Arial" w:hAnsi="Arial" w:cs="Arial"/>
                <w:sz w:val="16"/>
                <w:szCs w:val="16"/>
              </w:rPr>
              <w:t>Test rig N0636 replaced by new test rig N0876</w:t>
            </w:r>
          </w:p>
        </w:tc>
      </w:tr>
    </w:tbl>
    <w:p w:rsidR="00611821" w:rsidRDefault="00611821">
      <w:pPr>
        <w:pStyle w:val="En-tte"/>
        <w:tabs>
          <w:tab w:val="clear" w:pos="4320"/>
          <w:tab w:val="clear" w:pos="8640"/>
        </w:tabs>
        <w:rPr>
          <w:lang w:val="en-GB"/>
        </w:rPr>
      </w:pPr>
    </w:p>
    <w:tbl>
      <w:tblPr>
        <w:tblW w:w="10530" w:type="dxa"/>
        <w:tblInd w:w="108" w:type="dxa"/>
        <w:tblBorders>
          <w:left w:val="single" w:sz="12" w:space="0" w:color="auto"/>
          <w:bottom w:val="single" w:sz="12" w:space="0" w:color="auto"/>
          <w:right w:val="single" w:sz="12" w:space="0" w:color="auto"/>
          <w:insideH w:val="single" w:sz="12" w:space="0" w:color="auto"/>
          <w:insideV w:val="single" w:sz="12" w:space="0" w:color="auto"/>
        </w:tblBorders>
        <w:shd w:val="pct25" w:color="C0C0C0" w:fill="auto"/>
        <w:tblLayout w:type="fixed"/>
        <w:tblLook w:val="0000" w:firstRow="0" w:lastRow="0" w:firstColumn="0" w:lastColumn="0" w:noHBand="0" w:noVBand="0"/>
      </w:tblPr>
      <w:tblGrid>
        <w:gridCol w:w="3261"/>
        <w:gridCol w:w="992"/>
        <w:gridCol w:w="992"/>
        <w:gridCol w:w="3402"/>
        <w:gridCol w:w="567"/>
        <w:gridCol w:w="425"/>
        <w:gridCol w:w="891"/>
      </w:tblGrid>
      <w:tr w:rsidR="00C922B1" w:rsidTr="00B600D3">
        <w:trPr>
          <w:trHeight w:val="311"/>
        </w:trPr>
        <w:tc>
          <w:tcPr>
            <w:tcW w:w="9214" w:type="dxa"/>
            <w:gridSpan w:val="5"/>
            <w:tcBorders>
              <w:top w:val="single" w:sz="12" w:space="0" w:color="auto"/>
              <w:left w:val="single" w:sz="12" w:space="0" w:color="000000"/>
              <w:bottom w:val="nil"/>
              <w:right w:val="single" w:sz="12" w:space="0" w:color="000000"/>
            </w:tcBorders>
            <w:shd w:val="pct25" w:color="C0C0C0" w:fill="auto"/>
            <w:vAlign w:val="center"/>
          </w:tcPr>
          <w:p w:rsidR="00C922B1" w:rsidRPr="00C922B1" w:rsidRDefault="00C922B1" w:rsidP="00C922B1">
            <w:pPr>
              <w:pStyle w:val="En-tte"/>
              <w:tabs>
                <w:tab w:val="left" w:pos="1080"/>
                <w:tab w:val="left" w:pos="2340"/>
                <w:tab w:val="left" w:pos="2520"/>
                <w:tab w:val="left" w:pos="3330"/>
                <w:tab w:val="left" w:pos="3600"/>
              </w:tabs>
              <w:ind w:left="34" w:right="-18"/>
              <w:rPr>
                <w:rFonts w:ascii="Arial" w:hAnsi="Arial" w:cs="Arial"/>
                <w:b/>
                <w:noProof/>
                <w:sz w:val="24"/>
                <w:szCs w:val="24"/>
              </w:rPr>
            </w:pPr>
            <w:r>
              <w:rPr>
                <w:rFonts w:ascii="Arial" w:hAnsi="Arial" w:cs="Arial"/>
                <w:b/>
                <w:sz w:val="18"/>
              </w:rPr>
              <w:lastRenderedPageBreak/>
              <w:t>STANDARDISATION</w:t>
            </w:r>
          </w:p>
        </w:tc>
        <w:tc>
          <w:tcPr>
            <w:tcW w:w="1316" w:type="dxa"/>
            <w:gridSpan w:val="2"/>
            <w:tcBorders>
              <w:top w:val="single" w:sz="12" w:space="0" w:color="auto"/>
              <w:left w:val="single" w:sz="12" w:space="0" w:color="000000"/>
              <w:bottom w:val="single" w:sz="12" w:space="0" w:color="000000"/>
              <w:right w:val="single" w:sz="12" w:space="0" w:color="000000"/>
            </w:tcBorders>
            <w:shd w:val="pct25" w:color="C0C0C0" w:fill="auto"/>
            <w:vAlign w:val="center"/>
          </w:tcPr>
          <w:p w:rsidR="00C922B1" w:rsidRPr="00C922B1" w:rsidRDefault="00C922B1" w:rsidP="00C922B1">
            <w:pPr>
              <w:pStyle w:val="En-tte"/>
              <w:tabs>
                <w:tab w:val="left" w:pos="1080"/>
                <w:tab w:val="left" w:pos="2340"/>
                <w:tab w:val="left" w:pos="2520"/>
                <w:tab w:val="left" w:pos="3330"/>
                <w:tab w:val="left" w:pos="3600"/>
              </w:tabs>
              <w:ind w:right="-18"/>
              <w:rPr>
                <w:rFonts w:ascii="Arial" w:hAnsi="Arial" w:cs="Arial"/>
                <w:b/>
                <w:noProof/>
              </w:rPr>
            </w:pPr>
            <w:r w:rsidRPr="00C922B1">
              <w:rPr>
                <w:rFonts w:ascii="Arial" w:hAnsi="Arial" w:cs="Arial"/>
                <w:b/>
                <w:noProof/>
              </w:rPr>
              <w:t>SECTION F</w:t>
            </w:r>
          </w:p>
        </w:tc>
      </w:tr>
      <w:tr w:rsidR="00B25FC8" w:rsidTr="00B600D3">
        <w:trPr>
          <w:trHeight w:val="311"/>
        </w:trPr>
        <w:tc>
          <w:tcPr>
            <w:tcW w:w="10530" w:type="dxa"/>
            <w:gridSpan w:val="7"/>
            <w:tcBorders>
              <w:top w:val="nil"/>
              <w:left w:val="single" w:sz="12" w:space="0" w:color="000000"/>
              <w:bottom w:val="single" w:sz="2" w:space="0" w:color="000000"/>
              <w:right w:val="single" w:sz="12" w:space="0" w:color="000000"/>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sz w:val="16"/>
              </w:rPr>
              <w:t xml:space="preserve">IF “YES” </w:t>
            </w:r>
            <w:proofErr w:type="gramStart"/>
            <w:r>
              <w:rPr>
                <w:rFonts w:ascii="Arial" w:hAnsi="Arial" w:cs="Arial"/>
                <w:sz w:val="16"/>
              </w:rPr>
              <w:t>IS TICKED</w:t>
            </w:r>
            <w:proofErr w:type="gramEnd"/>
            <w:r>
              <w:rPr>
                <w:rFonts w:ascii="Arial" w:hAnsi="Arial" w:cs="Arial"/>
                <w:sz w:val="16"/>
              </w:rPr>
              <w:t xml:space="preserve"> FOR ANY OF THE FOLLOWING CONSIDERATIONS, JUSTIFICATION MUST BE PROVIDED</w:t>
            </w:r>
            <w:r w:rsidR="00AE0545">
              <w:rPr>
                <w:rFonts w:ascii="Arial" w:hAnsi="Arial" w:cs="Arial"/>
                <w:sz w:val="16"/>
              </w:rPr>
              <w:t xml:space="preserve"> ON THE NEXT PAGE</w:t>
            </w:r>
            <w:r>
              <w:rPr>
                <w:rFonts w:ascii="Arial" w:hAnsi="Arial" w:cs="Arial"/>
                <w:sz w:val="16"/>
              </w:rPr>
              <w:t>.</w:t>
            </w:r>
          </w:p>
        </w:tc>
      </w:tr>
      <w:tr w:rsidR="003751F1" w:rsidTr="00B600D3">
        <w:trPr>
          <w:trHeight w:val="311"/>
        </w:trPr>
        <w:tc>
          <w:tcPr>
            <w:tcW w:w="10530" w:type="dxa"/>
            <w:gridSpan w:val="7"/>
            <w:tcBorders>
              <w:top w:val="single" w:sz="2" w:space="0" w:color="000000"/>
              <w:left w:val="single" w:sz="12" w:space="0" w:color="000000"/>
              <w:bottom w:val="nil"/>
              <w:right w:val="single" w:sz="12" w:space="0" w:color="000000"/>
            </w:tcBorders>
            <w:shd w:val="pct25" w:color="C0C0C0" w:fill="auto"/>
            <w:vAlign w:val="center"/>
          </w:tcPr>
          <w:p w:rsidR="003751F1" w:rsidRDefault="003751F1">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noProof/>
                <w:sz w:val="16"/>
              </w:rPr>
              <w:t>1. Will the proposed alteration have an adverse effect on</w:t>
            </w:r>
            <w:r>
              <w:rPr>
                <w:rFonts w:ascii="Arial" w:hAnsi="Arial" w:cs="Arial"/>
                <w:b/>
                <w:noProof/>
                <w:sz w:val="16"/>
              </w:rPr>
              <w:t>:</w:t>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Safety</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Kontrollkästchen2"/>
                  <w:enabled/>
                  <w:calcOnExit w:val="0"/>
                  <w:checkBox>
                    <w:sizeAuto/>
                    <w:default w:val="1"/>
                  </w:checkBox>
                </w:ffData>
              </w:fldChar>
            </w:r>
            <w:bookmarkStart w:id="2" w:name="Kontrollkästchen2"/>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bookmarkEnd w:id="2"/>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Aircraft Installation / Customer Interface</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Reliability</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noProof/>
                <w:sz w:val="16"/>
                <w:szCs w:val="16"/>
              </w:rPr>
              <w:t>Test Schedules</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Failure Analysis</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Maintainability / Repair / Spares</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Starting / Handling</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Interchangeability / Function</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Declared Service Life</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Environment</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Engine Performance / Operability</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noProof/>
                <w:sz w:val="16"/>
              </w:rPr>
              <w:t>Special Service Tools</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Structural Strength</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sz w:val="16"/>
                <w:szCs w:val="16"/>
              </w:rPr>
              <w:t>Exhaust Emissions</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25FC8" w:rsidTr="00B600D3">
        <w:trPr>
          <w:trHeight w:val="370"/>
        </w:trPr>
        <w:tc>
          <w:tcPr>
            <w:tcW w:w="3261" w:type="dxa"/>
            <w:tcBorders>
              <w:top w:val="nil"/>
              <w:left w:val="single" w:sz="12"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Noise</w:t>
            </w:r>
          </w:p>
        </w:tc>
        <w:tc>
          <w:tcPr>
            <w:tcW w:w="992" w:type="dxa"/>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sz w:val="16"/>
                <w:szCs w:val="16"/>
              </w:rPr>
              <w:t>Fuel Venting</w:t>
            </w:r>
          </w:p>
        </w:tc>
        <w:tc>
          <w:tcPr>
            <w:tcW w:w="992" w:type="dxa"/>
            <w:gridSpan w:val="2"/>
            <w:tcBorders>
              <w:top w:val="nil"/>
              <w:left w:val="nil"/>
              <w:bottom w:val="nil"/>
              <w:right w:val="nil"/>
            </w:tcBorders>
            <w:shd w:val="pct25" w:color="C0C0C0" w:fill="auto"/>
            <w:vAlign w:val="center"/>
          </w:tcPr>
          <w:p w:rsidR="00B25FC8" w:rsidRDefault="00B25FC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25FC8" w:rsidRDefault="00B25FC8"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70"/>
        </w:trPr>
        <w:tc>
          <w:tcPr>
            <w:tcW w:w="3261" w:type="dxa"/>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noProof/>
                <w:sz w:val="16"/>
              </w:rPr>
              <w:t>Other Characteristics affecting the Airworthiness of the Product</w:t>
            </w:r>
          </w:p>
        </w:tc>
        <w:tc>
          <w:tcPr>
            <w:tcW w:w="992" w:type="dxa"/>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922B9F" w:rsidRDefault="00922B9F"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noProof/>
                <w:sz w:val="16"/>
              </w:rPr>
              <w:t>Engine Qualification Requirements</w:t>
            </w:r>
          </w:p>
        </w:tc>
        <w:tc>
          <w:tcPr>
            <w:tcW w:w="992" w:type="dxa"/>
            <w:gridSpan w:val="2"/>
            <w:tcBorders>
              <w:top w:val="nil"/>
              <w:left w:val="nil"/>
              <w:bottom w:val="nil"/>
              <w:right w:val="nil"/>
            </w:tcBorders>
            <w:shd w:val="pct25" w:color="C0C0C0" w:fill="auto"/>
            <w:vAlign w:val="center"/>
          </w:tcPr>
          <w:p w:rsidR="00922B9F" w:rsidRDefault="00922B9F" w:rsidP="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FC1476">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FC1476">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8647" w:type="dxa"/>
            <w:gridSpan w:val="4"/>
            <w:tcBorders>
              <w:top w:val="single" w:sz="4" w:space="0" w:color="000000"/>
              <w:left w:val="single" w:sz="12" w:space="0" w:color="000000"/>
              <w:bottom w:val="nil"/>
              <w:right w:val="nil"/>
            </w:tcBorders>
            <w:shd w:val="pct25" w:color="C0C0C0" w:fill="auto"/>
            <w:vAlign w:val="center"/>
          </w:tcPr>
          <w:p w:rsidR="00922B9F" w:rsidRDefault="00922B9F" w:rsidP="0045233B">
            <w:pPr>
              <w:pStyle w:val="En-tte"/>
              <w:rPr>
                <w:rFonts w:ascii="Arial" w:hAnsi="Arial" w:cs="Arial"/>
                <w:sz w:val="16"/>
                <w:szCs w:val="16"/>
              </w:rPr>
            </w:pPr>
            <w:r>
              <w:rPr>
                <w:rFonts w:ascii="Arial" w:hAnsi="Arial" w:cs="Arial"/>
                <w:sz w:val="16"/>
                <w:szCs w:val="16"/>
              </w:rPr>
              <w:t>2. Will the proposed alteration</w:t>
            </w:r>
            <w:r w:rsidR="00B53B53">
              <w:rPr>
                <w:rFonts w:ascii="Arial" w:hAnsi="Arial" w:cs="Arial"/>
                <w:sz w:val="16"/>
                <w:szCs w:val="16"/>
              </w:rPr>
              <w:t xml:space="preserve"> change or</w:t>
            </w:r>
            <w:r>
              <w:rPr>
                <w:rFonts w:ascii="Arial" w:hAnsi="Arial" w:cs="Arial"/>
                <w:sz w:val="16"/>
                <w:szCs w:val="16"/>
              </w:rPr>
              <w:t xml:space="preserve"> introduce new or alternative materials or special processes?</w:t>
            </w:r>
          </w:p>
        </w:tc>
        <w:tc>
          <w:tcPr>
            <w:tcW w:w="992" w:type="dxa"/>
            <w:gridSpan w:val="2"/>
            <w:tcBorders>
              <w:top w:val="single" w:sz="4" w:space="0" w:color="000000"/>
              <w:left w:val="nil"/>
              <w:bottom w:val="nil"/>
              <w:right w:val="nil"/>
            </w:tcBorders>
            <w:shd w:val="pct25" w:color="C0C0C0" w:fill="auto"/>
            <w:vAlign w:val="center"/>
          </w:tcPr>
          <w:p w:rsidR="00922B9F" w:rsidRDefault="00922B9F" w:rsidP="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single" w:sz="4" w:space="0" w:color="000000"/>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8647" w:type="dxa"/>
            <w:gridSpan w:val="4"/>
            <w:tcBorders>
              <w:top w:val="single" w:sz="2" w:space="0" w:color="000000"/>
              <w:left w:val="single" w:sz="12" w:space="0" w:color="000000"/>
              <w:bottom w:val="nil"/>
              <w:right w:val="nil"/>
            </w:tcBorders>
            <w:shd w:val="pct25" w:color="C0C0C0" w:fill="auto"/>
            <w:vAlign w:val="center"/>
          </w:tcPr>
          <w:p w:rsidR="00922B9F" w:rsidRDefault="00803D54" w:rsidP="000147E0">
            <w:pPr>
              <w:pStyle w:val="En-tte"/>
              <w:rPr>
                <w:rFonts w:ascii="Arial" w:hAnsi="Arial" w:cs="Arial"/>
                <w:sz w:val="16"/>
                <w:szCs w:val="16"/>
              </w:rPr>
            </w:pPr>
            <w:r>
              <w:rPr>
                <w:rFonts w:ascii="Arial" w:hAnsi="Arial" w:cs="Arial"/>
                <w:sz w:val="16"/>
                <w:szCs w:val="16"/>
              </w:rPr>
              <w:t>3</w:t>
            </w:r>
            <w:r w:rsidR="00922B9F">
              <w:rPr>
                <w:rFonts w:ascii="Arial" w:hAnsi="Arial" w:cs="Arial"/>
                <w:sz w:val="16"/>
                <w:szCs w:val="16"/>
              </w:rPr>
              <w:t xml:space="preserve">. Will already delivered components be non-conforming to the new </w:t>
            </w:r>
            <w:r w:rsidR="00DE4690">
              <w:rPr>
                <w:rFonts w:ascii="Arial" w:hAnsi="Arial" w:cs="Arial"/>
                <w:sz w:val="16"/>
                <w:szCs w:val="16"/>
              </w:rPr>
              <w:t>i</w:t>
            </w:r>
            <w:r w:rsidR="00B53B53">
              <w:rPr>
                <w:rFonts w:ascii="Arial" w:hAnsi="Arial" w:cs="Arial"/>
                <w:sz w:val="16"/>
                <w:szCs w:val="16"/>
              </w:rPr>
              <w:t xml:space="preserve">ssue of the </w:t>
            </w:r>
            <w:r w:rsidR="00922B9F">
              <w:rPr>
                <w:rFonts w:ascii="Arial" w:hAnsi="Arial" w:cs="Arial"/>
                <w:sz w:val="16"/>
                <w:szCs w:val="16"/>
              </w:rPr>
              <w:t>specification?</w:t>
            </w:r>
          </w:p>
        </w:tc>
        <w:tc>
          <w:tcPr>
            <w:tcW w:w="992" w:type="dxa"/>
            <w:gridSpan w:val="2"/>
            <w:tcBorders>
              <w:top w:val="single" w:sz="2" w:space="0" w:color="000000"/>
              <w:left w:val="nil"/>
              <w:bottom w:val="nil"/>
              <w:right w:val="nil"/>
            </w:tcBorders>
            <w:shd w:val="pct25" w:color="C0C0C0" w:fill="auto"/>
            <w:vAlign w:val="center"/>
          </w:tcPr>
          <w:p w:rsidR="00922B9F" w:rsidRDefault="00922B9F" w:rsidP="00AA54B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bookmarkStart w:id="3" w:name="Kontrollkästchen1"/>
            <w:r w:rsidR="00AA54B8">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bookmarkEnd w:id="3"/>
          </w:p>
        </w:tc>
        <w:tc>
          <w:tcPr>
            <w:tcW w:w="891" w:type="dxa"/>
            <w:tcBorders>
              <w:top w:val="single" w:sz="2" w:space="0" w:color="000000"/>
              <w:left w:val="nil"/>
              <w:bottom w:val="nil"/>
              <w:right w:val="single" w:sz="12" w:space="0" w:color="000000"/>
            </w:tcBorders>
            <w:shd w:val="pct25" w:color="C0C0C0" w:fill="auto"/>
            <w:vAlign w:val="center"/>
          </w:tcPr>
          <w:p w:rsidR="00922B9F" w:rsidRDefault="00922B9F" w:rsidP="00AA54B8">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AA54B8">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10530" w:type="dxa"/>
            <w:gridSpan w:val="7"/>
            <w:tcBorders>
              <w:top w:val="single" w:sz="4" w:space="0" w:color="000000"/>
              <w:left w:val="single" w:sz="12" w:space="0" w:color="000000"/>
              <w:bottom w:val="nil"/>
              <w:right w:val="single" w:sz="12" w:space="0" w:color="000000"/>
            </w:tcBorders>
            <w:shd w:val="pct25" w:color="C0C0C0" w:fill="auto"/>
            <w:vAlign w:val="center"/>
          </w:tcPr>
          <w:p w:rsidR="00922B9F" w:rsidRDefault="00803D54">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noProof/>
                <w:sz w:val="16"/>
              </w:rPr>
              <w:t>4</w:t>
            </w:r>
            <w:r w:rsidR="00922B9F">
              <w:rPr>
                <w:rFonts w:ascii="Arial" w:hAnsi="Arial" w:cs="Arial"/>
                <w:noProof/>
                <w:sz w:val="16"/>
              </w:rPr>
              <w:t>. Will the proposed alteration have an effect on</w:t>
            </w:r>
            <w:r w:rsidR="00922B9F">
              <w:rPr>
                <w:rFonts w:ascii="Arial" w:hAnsi="Arial" w:cs="Arial"/>
                <w:b/>
                <w:noProof/>
                <w:sz w:val="16"/>
              </w:rPr>
              <w:t>:</w:t>
            </w:r>
          </w:p>
        </w:tc>
      </w:tr>
      <w:tr w:rsidR="00922B9F" w:rsidTr="00B600D3">
        <w:trPr>
          <w:trHeight w:val="369"/>
        </w:trPr>
        <w:tc>
          <w:tcPr>
            <w:tcW w:w="3261" w:type="dxa"/>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noProof/>
                <w:sz w:val="16"/>
              </w:rPr>
              <w:t>Utility Parts / Standard Parts</w:t>
            </w:r>
          </w:p>
        </w:tc>
        <w:tc>
          <w:tcPr>
            <w:tcW w:w="992" w:type="dxa"/>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922B9F" w:rsidRDefault="00BF410F">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noProof/>
                <w:sz w:val="16"/>
              </w:rPr>
              <w:t>Appearance including C</w:t>
            </w:r>
            <w:r w:rsidR="00922B9F">
              <w:rPr>
                <w:rFonts w:ascii="Arial" w:hAnsi="Arial" w:cs="Arial"/>
                <w:noProof/>
                <w:sz w:val="16"/>
              </w:rPr>
              <w:t>olour</w:t>
            </w: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B06472" w:rsidTr="00B600D3">
        <w:trPr>
          <w:trHeight w:val="369"/>
        </w:trPr>
        <w:tc>
          <w:tcPr>
            <w:tcW w:w="3261" w:type="dxa"/>
            <w:tcBorders>
              <w:top w:val="nil"/>
              <w:left w:val="single" w:sz="12" w:space="0" w:color="000000"/>
              <w:bottom w:val="nil"/>
              <w:right w:val="nil"/>
            </w:tcBorders>
            <w:shd w:val="pct25" w:color="C0C0C0" w:fill="auto"/>
            <w:vAlign w:val="center"/>
          </w:tcPr>
          <w:p w:rsidR="00B06472" w:rsidRDefault="00B06472">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Mass / Balance / Moment of Inertia</w:t>
            </w:r>
          </w:p>
        </w:tc>
        <w:tc>
          <w:tcPr>
            <w:tcW w:w="992" w:type="dxa"/>
            <w:tcBorders>
              <w:top w:val="nil"/>
              <w:left w:val="nil"/>
              <w:bottom w:val="nil"/>
              <w:right w:val="nil"/>
            </w:tcBorders>
            <w:shd w:val="pct25" w:color="C0C0C0" w:fill="auto"/>
            <w:vAlign w:val="center"/>
          </w:tcPr>
          <w:p w:rsidR="00B06472" w:rsidRDefault="00B06472">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B06472" w:rsidRDefault="00B06472"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B06472" w:rsidRDefault="00B06472">
            <w:pPr>
              <w:pStyle w:val="En-tte"/>
              <w:tabs>
                <w:tab w:val="left" w:pos="1080"/>
                <w:tab w:val="left" w:pos="2340"/>
                <w:tab w:val="left" w:pos="2520"/>
                <w:tab w:val="left" w:pos="3330"/>
                <w:tab w:val="left" w:pos="3600"/>
              </w:tabs>
              <w:ind w:right="-18"/>
              <w:rPr>
                <w:rFonts w:ascii="Arial" w:hAnsi="Arial" w:cs="Arial"/>
                <w:noProof/>
                <w:sz w:val="16"/>
              </w:rPr>
            </w:pPr>
            <w:r>
              <w:rPr>
                <w:rFonts w:ascii="Arial" w:hAnsi="Arial" w:cs="Arial"/>
                <w:noProof/>
                <w:sz w:val="16"/>
              </w:rPr>
              <w:t>Unit, Module or Aircraft Interfaces</w:t>
            </w:r>
          </w:p>
        </w:tc>
        <w:tc>
          <w:tcPr>
            <w:tcW w:w="992" w:type="dxa"/>
            <w:gridSpan w:val="2"/>
            <w:tcBorders>
              <w:top w:val="nil"/>
              <w:left w:val="nil"/>
              <w:bottom w:val="nil"/>
              <w:right w:val="nil"/>
            </w:tcBorders>
            <w:shd w:val="pct25" w:color="C0C0C0" w:fill="auto"/>
            <w:vAlign w:val="center"/>
          </w:tcPr>
          <w:p w:rsidR="00B06472" w:rsidRDefault="00B06472" w:rsidP="00BF410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B06472" w:rsidRDefault="00B06472"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FD0B83" w:rsidTr="00B600D3">
        <w:trPr>
          <w:trHeight w:val="369"/>
        </w:trPr>
        <w:tc>
          <w:tcPr>
            <w:tcW w:w="3261" w:type="dxa"/>
            <w:tcBorders>
              <w:top w:val="nil"/>
              <w:left w:val="single" w:sz="12" w:space="0" w:color="000000"/>
              <w:bottom w:val="nil"/>
              <w:right w:val="nil"/>
            </w:tcBorders>
            <w:shd w:val="pct25" w:color="C0C0C0" w:fill="auto"/>
            <w:vAlign w:val="center"/>
          </w:tcPr>
          <w:p w:rsidR="00FD0B83" w:rsidRDefault="00FD0B83" w:rsidP="00FD0B83">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Limitations approved by the Agency (EASA)</w:t>
            </w:r>
          </w:p>
        </w:tc>
        <w:tc>
          <w:tcPr>
            <w:tcW w:w="992" w:type="dxa"/>
            <w:tcBorders>
              <w:top w:val="nil"/>
              <w:left w:val="nil"/>
              <w:bottom w:val="nil"/>
              <w:right w:val="nil"/>
            </w:tcBorders>
            <w:shd w:val="pct25" w:color="C0C0C0" w:fill="auto"/>
            <w:vAlign w:val="center"/>
          </w:tcPr>
          <w:p w:rsidR="00FD0B83" w:rsidRDefault="00FD0B83" w:rsidP="007D1F91">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FD0B83" w:rsidRDefault="00FD0B83"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FD0B83" w:rsidRDefault="00FD0B83">
            <w:pPr>
              <w:pStyle w:val="En-tte"/>
              <w:tabs>
                <w:tab w:val="left" w:pos="1080"/>
                <w:tab w:val="left" w:pos="2340"/>
                <w:tab w:val="left" w:pos="2520"/>
                <w:tab w:val="left" w:pos="3330"/>
                <w:tab w:val="left" w:pos="3600"/>
              </w:tabs>
              <w:ind w:right="-18"/>
              <w:rPr>
                <w:rFonts w:ascii="Arial" w:hAnsi="Arial" w:cs="Arial"/>
                <w:noProof/>
                <w:sz w:val="16"/>
              </w:rPr>
            </w:pPr>
          </w:p>
        </w:tc>
        <w:tc>
          <w:tcPr>
            <w:tcW w:w="992" w:type="dxa"/>
            <w:gridSpan w:val="2"/>
            <w:tcBorders>
              <w:top w:val="nil"/>
              <w:left w:val="nil"/>
              <w:bottom w:val="nil"/>
              <w:right w:val="nil"/>
            </w:tcBorders>
            <w:shd w:val="pct25" w:color="C0C0C0" w:fill="auto"/>
            <w:vAlign w:val="center"/>
          </w:tcPr>
          <w:p w:rsidR="00FD0B83" w:rsidRDefault="00FD0B83" w:rsidP="00BF410F">
            <w:pPr>
              <w:pStyle w:val="En-tte"/>
              <w:tabs>
                <w:tab w:val="left" w:pos="1080"/>
                <w:tab w:val="left" w:pos="2340"/>
                <w:tab w:val="left" w:pos="2520"/>
                <w:tab w:val="left" w:pos="3330"/>
                <w:tab w:val="left" w:pos="3600"/>
              </w:tabs>
              <w:ind w:right="-18"/>
              <w:jc w:val="center"/>
              <w:rPr>
                <w:rFonts w:ascii="Arial" w:hAnsi="Arial" w:cs="Arial"/>
                <w:sz w:val="16"/>
                <w:szCs w:val="16"/>
              </w:rPr>
            </w:pPr>
          </w:p>
        </w:tc>
        <w:tc>
          <w:tcPr>
            <w:tcW w:w="891" w:type="dxa"/>
            <w:tcBorders>
              <w:top w:val="nil"/>
              <w:left w:val="nil"/>
              <w:bottom w:val="nil"/>
              <w:right w:val="single" w:sz="12" w:space="0" w:color="000000"/>
            </w:tcBorders>
            <w:shd w:val="pct25" w:color="C0C0C0" w:fill="auto"/>
            <w:vAlign w:val="center"/>
          </w:tcPr>
          <w:p w:rsidR="00FD0B83" w:rsidRDefault="00FD0B83" w:rsidP="00BF410F">
            <w:pPr>
              <w:pStyle w:val="En-tte"/>
              <w:tabs>
                <w:tab w:val="left" w:pos="1080"/>
                <w:tab w:val="left" w:pos="2340"/>
                <w:tab w:val="left" w:pos="2520"/>
                <w:tab w:val="left" w:pos="3330"/>
                <w:tab w:val="left" w:pos="3600"/>
              </w:tabs>
              <w:ind w:right="-18"/>
              <w:jc w:val="center"/>
              <w:rPr>
                <w:rFonts w:ascii="Arial" w:hAnsi="Arial" w:cs="Arial"/>
                <w:sz w:val="16"/>
                <w:szCs w:val="16"/>
              </w:rPr>
            </w:pPr>
          </w:p>
        </w:tc>
      </w:tr>
      <w:tr w:rsidR="00922B9F" w:rsidTr="00B600D3">
        <w:trPr>
          <w:trHeight w:val="369"/>
        </w:trPr>
        <w:tc>
          <w:tcPr>
            <w:tcW w:w="10530" w:type="dxa"/>
            <w:gridSpan w:val="7"/>
            <w:tcBorders>
              <w:top w:val="single" w:sz="4" w:space="0" w:color="000000"/>
              <w:left w:val="single" w:sz="12" w:space="0" w:color="000000"/>
              <w:bottom w:val="nil"/>
              <w:right w:val="single" w:sz="12" w:space="0" w:color="000000"/>
            </w:tcBorders>
            <w:shd w:val="pct25" w:color="C0C0C0" w:fill="auto"/>
            <w:vAlign w:val="center"/>
          </w:tcPr>
          <w:p w:rsidR="00922B9F" w:rsidRDefault="00803D54">
            <w:pPr>
              <w:pStyle w:val="En-tte"/>
              <w:tabs>
                <w:tab w:val="left" w:pos="1080"/>
                <w:tab w:val="left" w:pos="2340"/>
                <w:tab w:val="left" w:pos="2520"/>
                <w:tab w:val="left" w:pos="3330"/>
                <w:tab w:val="left" w:pos="3600"/>
              </w:tabs>
              <w:ind w:right="-18"/>
              <w:rPr>
                <w:rFonts w:ascii="Arial" w:hAnsi="Arial" w:cs="Arial"/>
                <w:sz w:val="14"/>
              </w:rPr>
            </w:pPr>
            <w:r>
              <w:rPr>
                <w:rFonts w:ascii="Arial" w:hAnsi="Arial" w:cs="Arial"/>
                <w:sz w:val="16"/>
              </w:rPr>
              <w:t>5</w:t>
            </w:r>
            <w:r w:rsidR="00922B9F">
              <w:rPr>
                <w:rFonts w:ascii="Arial" w:hAnsi="Arial" w:cs="Arial"/>
                <w:sz w:val="16"/>
              </w:rPr>
              <w:t>. Will the proposed alteration require</w:t>
            </w:r>
            <w:r w:rsidR="00922B9F">
              <w:rPr>
                <w:rFonts w:ascii="Arial" w:hAnsi="Arial" w:cs="Arial"/>
                <w:sz w:val="18"/>
              </w:rPr>
              <w:t>:</w:t>
            </w:r>
          </w:p>
        </w:tc>
      </w:tr>
      <w:tr w:rsidR="00922B9F" w:rsidTr="00B600D3">
        <w:trPr>
          <w:trHeight w:val="369"/>
        </w:trPr>
        <w:tc>
          <w:tcPr>
            <w:tcW w:w="3261" w:type="dxa"/>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Evaluation Testing</w:t>
            </w:r>
          </w:p>
        </w:tc>
        <w:tc>
          <w:tcPr>
            <w:tcW w:w="992" w:type="dxa"/>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Additional Engineering Analysis</w:t>
            </w: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3261" w:type="dxa"/>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Aircraft Trial Installation</w:t>
            </w:r>
          </w:p>
        </w:tc>
        <w:tc>
          <w:tcPr>
            <w:tcW w:w="992" w:type="dxa"/>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noProof/>
                <w:sz w:val="16"/>
                <w:szCs w:val="16"/>
              </w:rPr>
            </w:pP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p>
        </w:tc>
        <w:tc>
          <w:tcPr>
            <w:tcW w:w="891" w:type="dxa"/>
            <w:tcBorders>
              <w:top w:val="nil"/>
              <w:left w:val="nil"/>
              <w:bottom w:val="nil"/>
              <w:right w:val="single" w:sz="12" w:space="0" w:color="000000"/>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p>
        </w:tc>
      </w:tr>
      <w:tr w:rsidR="00922B9F" w:rsidTr="00B600D3">
        <w:trPr>
          <w:trHeight w:val="369"/>
        </w:trPr>
        <w:tc>
          <w:tcPr>
            <w:tcW w:w="8647" w:type="dxa"/>
            <w:gridSpan w:val="4"/>
            <w:tcBorders>
              <w:top w:val="single" w:sz="4" w:space="0" w:color="000000"/>
              <w:left w:val="single" w:sz="12" w:space="0" w:color="000000"/>
              <w:bottom w:val="single" w:sz="4" w:space="0" w:color="000000"/>
              <w:right w:val="nil"/>
            </w:tcBorders>
            <w:shd w:val="pct25" w:color="C0C0C0" w:fill="auto"/>
            <w:vAlign w:val="center"/>
          </w:tcPr>
          <w:p w:rsidR="00922B9F" w:rsidRDefault="00803D54">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rPr>
              <w:t>6</w:t>
            </w:r>
            <w:r w:rsidR="00922B9F">
              <w:rPr>
                <w:rFonts w:ascii="Arial" w:hAnsi="Arial" w:cs="Arial"/>
                <w:sz w:val="16"/>
              </w:rPr>
              <w:t xml:space="preserve">. Will the proposed alteration introduce </w:t>
            </w:r>
            <w:proofErr w:type="gramStart"/>
            <w:r w:rsidR="00922B9F">
              <w:rPr>
                <w:rFonts w:ascii="Arial" w:hAnsi="Arial" w:cs="Arial"/>
                <w:sz w:val="16"/>
              </w:rPr>
              <w:t>oscillations which</w:t>
            </w:r>
            <w:proofErr w:type="gramEnd"/>
            <w:r w:rsidR="00922B9F">
              <w:rPr>
                <w:rFonts w:ascii="Arial" w:hAnsi="Arial" w:cs="Arial"/>
                <w:sz w:val="16"/>
              </w:rPr>
              <w:t xml:space="preserve"> could coincide / excite rotating component vibratory modes?</w:t>
            </w:r>
          </w:p>
        </w:tc>
        <w:tc>
          <w:tcPr>
            <w:tcW w:w="992" w:type="dxa"/>
            <w:gridSpan w:val="2"/>
            <w:tcBorders>
              <w:top w:val="single" w:sz="4" w:space="0" w:color="000000"/>
              <w:left w:val="nil"/>
              <w:bottom w:val="single" w:sz="4" w:space="0" w:color="000000"/>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single" w:sz="4" w:space="0" w:color="000000"/>
              <w:left w:val="nil"/>
              <w:bottom w:val="single" w:sz="4" w:space="0" w:color="000000"/>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8647" w:type="dxa"/>
            <w:gridSpan w:val="4"/>
            <w:tcBorders>
              <w:top w:val="nil"/>
              <w:left w:val="single" w:sz="12" w:space="0" w:color="000000"/>
              <w:bottom w:val="nil"/>
              <w:right w:val="nil"/>
            </w:tcBorders>
            <w:shd w:val="pct25" w:color="C0C0C0" w:fill="auto"/>
            <w:vAlign w:val="center"/>
          </w:tcPr>
          <w:p w:rsidR="00922B9F" w:rsidRDefault="00803D54" w:rsidP="00DE4690">
            <w:pPr>
              <w:pStyle w:val="En-tte"/>
              <w:tabs>
                <w:tab w:val="left" w:pos="1080"/>
                <w:tab w:val="left" w:pos="2340"/>
                <w:tab w:val="left" w:pos="2520"/>
                <w:tab w:val="left" w:pos="3330"/>
                <w:tab w:val="left" w:pos="3600"/>
              </w:tabs>
              <w:ind w:right="-18"/>
              <w:rPr>
                <w:rFonts w:ascii="Arial" w:hAnsi="Arial" w:cs="Arial"/>
                <w:noProof/>
                <w:sz w:val="16"/>
                <w:szCs w:val="16"/>
              </w:rPr>
            </w:pPr>
            <w:r>
              <w:rPr>
                <w:rFonts w:ascii="Arial" w:hAnsi="Arial" w:cs="Arial"/>
                <w:sz w:val="16"/>
                <w:szCs w:val="16"/>
              </w:rPr>
              <w:t>7</w:t>
            </w:r>
            <w:r w:rsidR="00922B9F">
              <w:rPr>
                <w:rFonts w:ascii="Arial" w:hAnsi="Arial" w:cs="Arial"/>
                <w:sz w:val="16"/>
                <w:szCs w:val="16"/>
              </w:rPr>
              <w:t>. Are Critical Parts affected</w:t>
            </w:r>
            <w:r w:rsidR="00C8212D">
              <w:rPr>
                <w:rFonts w:ascii="Arial" w:hAnsi="Arial" w:cs="Arial"/>
                <w:sz w:val="16"/>
                <w:szCs w:val="16"/>
              </w:rPr>
              <w:t xml:space="preserve"> or does the </w:t>
            </w:r>
            <w:r w:rsidR="00DE4690">
              <w:rPr>
                <w:rFonts w:ascii="Arial" w:hAnsi="Arial" w:cs="Arial"/>
                <w:sz w:val="16"/>
                <w:szCs w:val="16"/>
              </w:rPr>
              <w:t xml:space="preserve">alteration affect a </w:t>
            </w:r>
            <w:r w:rsidR="00C8212D">
              <w:rPr>
                <w:rFonts w:ascii="Arial" w:hAnsi="Arial" w:cs="Arial"/>
                <w:sz w:val="16"/>
                <w:szCs w:val="16"/>
              </w:rPr>
              <w:t>functional or geometric interface to a critical part</w:t>
            </w:r>
            <w:r w:rsidR="00922B9F">
              <w:rPr>
                <w:rFonts w:ascii="Arial" w:hAnsi="Arial" w:cs="Arial"/>
                <w:sz w:val="16"/>
                <w:szCs w:val="16"/>
              </w:rPr>
              <w:t>?</w:t>
            </w:r>
            <w:r w:rsidR="00C8212D">
              <w:rPr>
                <w:rFonts w:ascii="Arial" w:hAnsi="Arial" w:cs="Arial"/>
                <w:sz w:val="16"/>
                <w:szCs w:val="16"/>
              </w:rPr>
              <w:t xml:space="preserve"> </w:t>
            </w: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3751F1" w:rsidTr="00B600D3">
        <w:trPr>
          <w:trHeight w:val="369"/>
        </w:trPr>
        <w:tc>
          <w:tcPr>
            <w:tcW w:w="10530" w:type="dxa"/>
            <w:gridSpan w:val="7"/>
            <w:tcBorders>
              <w:top w:val="nil"/>
              <w:left w:val="single" w:sz="12" w:space="0" w:color="000000"/>
              <w:bottom w:val="nil"/>
              <w:right w:val="single" w:sz="12" w:space="0" w:color="000000"/>
            </w:tcBorders>
            <w:shd w:val="pct25" w:color="C0C0C0" w:fill="auto"/>
            <w:vAlign w:val="center"/>
          </w:tcPr>
          <w:p w:rsidR="003751F1" w:rsidRDefault="003751F1" w:rsidP="003751F1">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If yes, a DVE signature is required on the front page. Please answer the following questions:-</w:t>
            </w:r>
          </w:p>
        </w:tc>
      </w:tr>
      <w:tr w:rsidR="00922B9F" w:rsidTr="00B600D3">
        <w:trPr>
          <w:trHeight w:val="369"/>
        </w:trPr>
        <w:tc>
          <w:tcPr>
            <w:tcW w:w="8647" w:type="dxa"/>
            <w:gridSpan w:val="4"/>
            <w:tcBorders>
              <w:top w:val="nil"/>
              <w:left w:val="single" w:sz="12" w:space="0" w:color="000000"/>
              <w:bottom w:val="nil"/>
              <w:right w:val="nil"/>
            </w:tcBorders>
            <w:shd w:val="pct25" w:color="C0C0C0" w:fill="auto"/>
            <w:vAlign w:val="center"/>
          </w:tcPr>
          <w:p w:rsidR="00922B9F" w:rsidRDefault="00922B9F" w:rsidP="007812C8">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noProof/>
                <w:sz w:val="16"/>
                <w:szCs w:val="16"/>
              </w:rPr>
              <w:t xml:space="preserve">Will the proposed alteration have an effect on </w:t>
            </w:r>
            <w:r w:rsidR="007812C8" w:rsidRPr="007812C8">
              <w:rPr>
                <w:rFonts w:ascii="Arial" w:hAnsi="Arial" w:cs="Arial"/>
                <w:noProof/>
                <w:sz w:val="16"/>
                <w:szCs w:val="16"/>
              </w:rPr>
              <w:t>CS-E 515 documentation</w:t>
            </w:r>
            <w:r w:rsidR="007812C8">
              <w:rPr>
                <w:rFonts w:ascii="Arial" w:hAnsi="Arial" w:cs="Arial"/>
                <w:noProof/>
                <w:sz w:val="16"/>
                <w:szCs w:val="16"/>
              </w:rPr>
              <w:t xml:space="preserve"> (</w:t>
            </w:r>
            <w:r w:rsidR="007812C8" w:rsidRPr="007812C8">
              <w:rPr>
                <w:rFonts w:ascii="Arial" w:hAnsi="Arial" w:cs="Arial"/>
                <w:noProof/>
                <w:sz w:val="16"/>
                <w:szCs w:val="16"/>
              </w:rPr>
              <w:t>engineering plan, manufacturing plan, life summary r</w:t>
            </w:r>
            <w:r w:rsidR="007812C8">
              <w:rPr>
                <w:rFonts w:ascii="Arial" w:hAnsi="Arial" w:cs="Arial"/>
                <w:noProof/>
                <w:sz w:val="16"/>
                <w:szCs w:val="16"/>
              </w:rPr>
              <w:t xml:space="preserve">eport including declared lives or </w:t>
            </w:r>
            <w:r w:rsidR="007812C8" w:rsidRPr="007812C8">
              <w:rPr>
                <w:rFonts w:ascii="Arial" w:hAnsi="Arial" w:cs="Arial"/>
                <w:noProof/>
                <w:sz w:val="16"/>
                <w:szCs w:val="16"/>
              </w:rPr>
              <w:t>service management plan</w:t>
            </w:r>
            <w:r w:rsidR="007812C8">
              <w:rPr>
                <w:rFonts w:ascii="Arial" w:hAnsi="Arial" w:cs="Arial"/>
                <w:noProof/>
                <w:sz w:val="16"/>
                <w:szCs w:val="16"/>
              </w:rPr>
              <w:t>)</w:t>
            </w:r>
            <w:r>
              <w:rPr>
                <w:rFonts w:ascii="Arial" w:hAnsi="Arial" w:cs="Arial"/>
                <w:noProof/>
                <w:sz w:val="16"/>
                <w:szCs w:val="16"/>
              </w:rPr>
              <w:t>?</w:t>
            </w: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8647" w:type="dxa"/>
            <w:gridSpan w:val="4"/>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sz w:val="16"/>
                <w:szCs w:val="16"/>
              </w:rPr>
            </w:pPr>
            <w:proofErr w:type="gramStart"/>
            <w:r>
              <w:rPr>
                <w:rFonts w:ascii="Arial" w:hAnsi="Arial" w:cs="Arial"/>
                <w:sz w:val="16"/>
                <w:szCs w:val="16"/>
              </w:rPr>
              <w:t>Is a material and or geometry change requested</w:t>
            </w:r>
            <w:proofErr w:type="gramEnd"/>
            <w:r>
              <w:rPr>
                <w:rFonts w:ascii="Arial" w:hAnsi="Arial" w:cs="Arial"/>
                <w:sz w:val="16"/>
                <w:szCs w:val="16"/>
              </w:rPr>
              <w:t>?</w:t>
            </w:r>
          </w:p>
        </w:tc>
        <w:tc>
          <w:tcPr>
            <w:tcW w:w="992" w:type="dxa"/>
            <w:gridSpan w:val="2"/>
            <w:tcBorders>
              <w:top w:val="nil"/>
              <w:left w:val="nil"/>
              <w:bottom w:val="single" w:sz="4" w:space="0" w:color="000000"/>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single" w:sz="4" w:space="0" w:color="000000"/>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C36DC6" w:rsidTr="00B600D3">
        <w:trPr>
          <w:trHeight w:val="369"/>
        </w:trPr>
        <w:tc>
          <w:tcPr>
            <w:tcW w:w="8647" w:type="dxa"/>
            <w:gridSpan w:val="4"/>
            <w:tcBorders>
              <w:top w:val="single" w:sz="4" w:space="0" w:color="000000"/>
              <w:left w:val="single" w:sz="12" w:space="0" w:color="000000"/>
              <w:bottom w:val="nil"/>
              <w:right w:val="nil"/>
            </w:tcBorders>
            <w:shd w:val="pct25" w:color="C0C0C0" w:fill="auto"/>
            <w:vAlign w:val="center"/>
          </w:tcPr>
          <w:p w:rsidR="00C36DC6" w:rsidRDefault="00C36DC6" w:rsidP="00DE4690">
            <w:pPr>
              <w:pStyle w:val="En-tte"/>
              <w:tabs>
                <w:tab w:val="left" w:pos="1080"/>
                <w:tab w:val="left" w:pos="2340"/>
                <w:tab w:val="left" w:pos="2520"/>
                <w:tab w:val="left" w:pos="3330"/>
                <w:tab w:val="left" w:pos="3600"/>
              </w:tabs>
              <w:ind w:right="-18"/>
              <w:rPr>
                <w:rFonts w:ascii="Arial" w:hAnsi="Arial" w:cs="Arial"/>
                <w:sz w:val="16"/>
              </w:rPr>
            </w:pPr>
            <w:r>
              <w:rPr>
                <w:rFonts w:ascii="Arial" w:hAnsi="Arial" w:cs="Arial"/>
                <w:sz w:val="16"/>
              </w:rPr>
              <w:t xml:space="preserve">8. </w:t>
            </w:r>
            <w:r w:rsidR="00DE4690">
              <w:rPr>
                <w:rFonts w:ascii="Arial" w:hAnsi="Arial" w:cs="Arial"/>
                <w:sz w:val="16"/>
              </w:rPr>
              <w:t xml:space="preserve">Is there a service </w:t>
            </w:r>
            <w:r>
              <w:rPr>
                <w:rFonts w:ascii="Arial" w:hAnsi="Arial" w:cs="Arial"/>
                <w:sz w:val="16"/>
              </w:rPr>
              <w:t xml:space="preserve">requirement to distinguish the parts made to the old </w:t>
            </w:r>
            <w:r w:rsidR="00DE4690">
              <w:rPr>
                <w:rFonts w:ascii="Arial" w:hAnsi="Arial" w:cs="Arial"/>
                <w:sz w:val="16"/>
              </w:rPr>
              <w:t xml:space="preserve">from the </w:t>
            </w:r>
            <w:proofErr w:type="gramStart"/>
            <w:r w:rsidR="00DE4690">
              <w:rPr>
                <w:rFonts w:ascii="Arial" w:hAnsi="Arial" w:cs="Arial"/>
                <w:sz w:val="16"/>
              </w:rPr>
              <w:t>one’s</w:t>
            </w:r>
            <w:proofErr w:type="gramEnd"/>
            <w:r w:rsidR="00DE4690">
              <w:rPr>
                <w:rFonts w:ascii="Arial" w:hAnsi="Arial" w:cs="Arial"/>
                <w:sz w:val="16"/>
              </w:rPr>
              <w:t xml:space="preserve"> made to the new </w:t>
            </w:r>
            <w:r>
              <w:rPr>
                <w:rFonts w:ascii="Arial" w:hAnsi="Arial" w:cs="Arial"/>
                <w:sz w:val="16"/>
              </w:rPr>
              <w:t>specification?</w:t>
            </w:r>
          </w:p>
        </w:tc>
        <w:tc>
          <w:tcPr>
            <w:tcW w:w="992" w:type="dxa"/>
            <w:gridSpan w:val="2"/>
            <w:tcBorders>
              <w:top w:val="single" w:sz="4" w:space="0" w:color="000000"/>
              <w:left w:val="nil"/>
              <w:bottom w:val="nil"/>
              <w:right w:val="nil"/>
            </w:tcBorders>
            <w:shd w:val="pct25" w:color="C0C0C0" w:fill="auto"/>
            <w:vAlign w:val="center"/>
          </w:tcPr>
          <w:p w:rsidR="00C36DC6" w:rsidRDefault="00C36DC6" w:rsidP="002A0D3D">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single" w:sz="4" w:space="0" w:color="000000"/>
              <w:left w:val="nil"/>
              <w:bottom w:val="nil"/>
              <w:right w:val="single" w:sz="12" w:space="0" w:color="000000"/>
            </w:tcBorders>
            <w:shd w:val="pct25" w:color="C0C0C0" w:fill="auto"/>
            <w:vAlign w:val="center"/>
          </w:tcPr>
          <w:p w:rsidR="00C36DC6" w:rsidRDefault="00C36DC6"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2A0D3D" w:rsidTr="00B600D3">
        <w:trPr>
          <w:trHeight w:val="369"/>
        </w:trPr>
        <w:tc>
          <w:tcPr>
            <w:tcW w:w="8647" w:type="dxa"/>
            <w:gridSpan w:val="4"/>
            <w:tcBorders>
              <w:top w:val="single" w:sz="4" w:space="0" w:color="000000"/>
              <w:left w:val="single" w:sz="12" w:space="0" w:color="000000"/>
              <w:bottom w:val="nil"/>
              <w:right w:val="nil"/>
            </w:tcBorders>
            <w:shd w:val="pct25" w:color="C0C0C0" w:fill="auto"/>
            <w:vAlign w:val="center"/>
          </w:tcPr>
          <w:p w:rsidR="002A0D3D" w:rsidRDefault="002A0D3D" w:rsidP="00DE4690">
            <w:pPr>
              <w:pStyle w:val="En-tte"/>
              <w:tabs>
                <w:tab w:val="left" w:pos="1080"/>
                <w:tab w:val="left" w:pos="2340"/>
                <w:tab w:val="left" w:pos="2520"/>
                <w:tab w:val="left" w:pos="3330"/>
                <w:tab w:val="left" w:pos="3600"/>
              </w:tabs>
              <w:ind w:right="-18"/>
              <w:rPr>
                <w:rFonts w:ascii="Arial" w:hAnsi="Arial" w:cs="Arial"/>
                <w:sz w:val="16"/>
              </w:rPr>
            </w:pPr>
            <w:r>
              <w:rPr>
                <w:rFonts w:ascii="Arial" w:hAnsi="Arial" w:cs="Arial"/>
                <w:sz w:val="16"/>
              </w:rPr>
              <w:t xml:space="preserve">9. Does the </w:t>
            </w:r>
            <w:r w:rsidR="00DE4690">
              <w:rPr>
                <w:rFonts w:ascii="Arial" w:hAnsi="Arial" w:cs="Arial"/>
                <w:sz w:val="16"/>
              </w:rPr>
              <w:t>alteration</w:t>
            </w:r>
            <w:r>
              <w:rPr>
                <w:rFonts w:ascii="Arial" w:hAnsi="Arial" w:cs="Arial"/>
                <w:sz w:val="16"/>
              </w:rPr>
              <w:t xml:space="preserve"> affect complex electronic components?</w:t>
            </w:r>
          </w:p>
        </w:tc>
        <w:tc>
          <w:tcPr>
            <w:tcW w:w="992" w:type="dxa"/>
            <w:gridSpan w:val="2"/>
            <w:tcBorders>
              <w:top w:val="single" w:sz="4" w:space="0" w:color="000000"/>
              <w:left w:val="nil"/>
              <w:bottom w:val="nil"/>
              <w:right w:val="nil"/>
            </w:tcBorders>
            <w:shd w:val="pct25" w:color="C0C0C0" w:fill="auto"/>
            <w:vAlign w:val="center"/>
          </w:tcPr>
          <w:p w:rsidR="002A0D3D" w:rsidRDefault="002A0D3D" w:rsidP="002A0D3D">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single" w:sz="4" w:space="0" w:color="000000"/>
              <w:left w:val="nil"/>
              <w:bottom w:val="nil"/>
              <w:right w:val="single" w:sz="12" w:space="0" w:color="000000"/>
            </w:tcBorders>
            <w:shd w:val="pct25" w:color="C0C0C0" w:fill="auto"/>
            <w:vAlign w:val="center"/>
          </w:tcPr>
          <w:p w:rsidR="002A0D3D" w:rsidRDefault="002A0D3D"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10530" w:type="dxa"/>
            <w:gridSpan w:val="7"/>
            <w:tcBorders>
              <w:top w:val="single" w:sz="4" w:space="0" w:color="000000"/>
              <w:left w:val="single" w:sz="12" w:space="0" w:color="000000"/>
              <w:bottom w:val="nil"/>
              <w:right w:val="single" w:sz="12" w:space="0" w:color="000000"/>
            </w:tcBorders>
            <w:shd w:val="pct25" w:color="C0C0C0" w:fill="auto"/>
            <w:vAlign w:val="center"/>
          </w:tcPr>
          <w:p w:rsidR="00922B9F" w:rsidRDefault="002A0D3D">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rPr>
              <w:t>10</w:t>
            </w:r>
            <w:r w:rsidR="00922B9F">
              <w:rPr>
                <w:rFonts w:ascii="Arial" w:hAnsi="Arial" w:cs="Arial"/>
                <w:sz w:val="16"/>
              </w:rPr>
              <w:t>. Will amendments be required for</w:t>
            </w:r>
            <w:r w:rsidR="00922B9F">
              <w:rPr>
                <w:rFonts w:ascii="Arial" w:hAnsi="Arial" w:cs="Arial"/>
                <w:b/>
                <w:sz w:val="16"/>
              </w:rPr>
              <w:t>:</w:t>
            </w:r>
          </w:p>
        </w:tc>
      </w:tr>
      <w:tr w:rsidR="00922B9F" w:rsidTr="00B600D3">
        <w:trPr>
          <w:trHeight w:val="369"/>
        </w:trPr>
        <w:tc>
          <w:tcPr>
            <w:tcW w:w="3261" w:type="dxa"/>
            <w:tcBorders>
              <w:top w:val="nil"/>
              <w:left w:val="single" w:sz="12"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Regulatory Documents</w:t>
            </w:r>
          </w:p>
        </w:tc>
        <w:tc>
          <w:tcPr>
            <w:tcW w:w="992" w:type="dxa"/>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nil"/>
              <w:right w:val="single" w:sz="4"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Ground Support Equipment</w:t>
            </w:r>
          </w:p>
        </w:tc>
        <w:tc>
          <w:tcPr>
            <w:tcW w:w="992" w:type="dxa"/>
            <w:gridSpan w:val="2"/>
            <w:tcBorders>
              <w:top w:val="nil"/>
              <w:left w:val="nil"/>
              <w:bottom w:val="nil"/>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nil"/>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922B9F" w:rsidTr="00B600D3">
        <w:trPr>
          <w:trHeight w:val="369"/>
        </w:trPr>
        <w:tc>
          <w:tcPr>
            <w:tcW w:w="3261" w:type="dxa"/>
            <w:tcBorders>
              <w:top w:val="nil"/>
              <w:left w:val="single" w:sz="12" w:space="0" w:color="000000"/>
              <w:bottom w:val="single" w:sz="2" w:space="0" w:color="000000"/>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Technical Manuals</w:t>
            </w:r>
          </w:p>
        </w:tc>
        <w:tc>
          <w:tcPr>
            <w:tcW w:w="992" w:type="dxa"/>
            <w:tcBorders>
              <w:top w:val="nil"/>
              <w:left w:val="nil"/>
              <w:bottom w:val="single" w:sz="2" w:space="0" w:color="000000"/>
              <w:right w:val="nil"/>
            </w:tcBorders>
            <w:shd w:val="pct25" w:color="C0C0C0" w:fill="auto"/>
            <w:vAlign w:val="center"/>
          </w:tcPr>
          <w:p w:rsidR="00922B9F" w:rsidRDefault="00922B9F" w:rsidP="008F07E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
                  <w:enabled/>
                  <w:calcOnExit w:val="0"/>
                  <w:checkBox>
                    <w:sizeAuto/>
                    <w:default w:val="0"/>
                  </w:checkBox>
                </w:ffData>
              </w:fldChar>
            </w:r>
            <w:r w:rsidR="008F07E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992" w:type="dxa"/>
            <w:tcBorders>
              <w:top w:val="nil"/>
              <w:left w:val="nil"/>
              <w:bottom w:val="single" w:sz="2" w:space="0" w:color="000000"/>
              <w:right w:val="single" w:sz="4" w:space="0" w:color="000000"/>
            </w:tcBorders>
            <w:shd w:val="pct25" w:color="C0C0C0" w:fill="auto"/>
            <w:vAlign w:val="center"/>
          </w:tcPr>
          <w:p w:rsidR="00922B9F" w:rsidRDefault="00922B9F" w:rsidP="008F07E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8F07E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3402" w:type="dxa"/>
            <w:tcBorders>
              <w:top w:val="nil"/>
              <w:left w:val="single" w:sz="4" w:space="0" w:color="000000"/>
              <w:bottom w:val="single" w:sz="2" w:space="0" w:color="000000"/>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Operational Instructions</w:t>
            </w:r>
          </w:p>
        </w:tc>
        <w:tc>
          <w:tcPr>
            <w:tcW w:w="992" w:type="dxa"/>
            <w:gridSpan w:val="2"/>
            <w:tcBorders>
              <w:top w:val="nil"/>
              <w:left w:val="nil"/>
              <w:bottom w:val="single" w:sz="2" w:space="0" w:color="000000"/>
              <w:right w:val="nil"/>
            </w:tcBorders>
            <w:shd w:val="pct25" w:color="C0C0C0" w:fill="auto"/>
            <w:vAlign w:val="center"/>
          </w:tcPr>
          <w:p w:rsidR="00922B9F" w:rsidRDefault="00922B9F">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nil"/>
              <w:left w:val="nil"/>
              <w:bottom w:val="single" w:sz="2" w:space="0" w:color="000000"/>
              <w:right w:val="single" w:sz="12" w:space="0" w:color="000000"/>
            </w:tcBorders>
            <w:shd w:val="pct25" w:color="C0C0C0" w:fill="auto"/>
            <w:vAlign w:val="center"/>
          </w:tcPr>
          <w:p w:rsidR="00922B9F" w:rsidRDefault="00922B9F"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r w:rsidR="002217F5" w:rsidTr="00B600D3">
        <w:trPr>
          <w:trHeight w:val="369"/>
        </w:trPr>
        <w:tc>
          <w:tcPr>
            <w:tcW w:w="8647" w:type="dxa"/>
            <w:gridSpan w:val="4"/>
            <w:tcBorders>
              <w:top w:val="single" w:sz="2" w:space="0" w:color="000000"/>
              <w:left w:val="single" w:sz="12" w:space="0" w:color="000000"/>
              <w:bottom w:val="single" w:sz="12" w:space="0" w:color="000000"/>
              <w:right w:val="nil"/>
            </w:tcBorders>
            <w:shd w:val="pct25" w:color="C0C0C0" w:fill="auto"/>
            <w:vAlign w:val="center"/>
          </w:tcPr>
          <w:p w:rsidR="002217F5" w:rsidRDefault="006C7D21" w:rsidP="002217F5">
            <w:pPr>
              <w:pStyle w:val="En-tte"/>
              <w:tabs>
                <w:tab w:val="left" w:pos="1080"/>
                <w:tab w:val="left" w:pos="2340"/>
                <w:tab w:val="left" w:pos="2520"/>
                <w:tab w:val="left" w:pos="3330"/>
                <w:tab w:val="left" w:pos="3600"/>
              </w:tabs>
              <w:ind w:right="-18"/>
              <w:rPr>
                <w:rFonts w:ascii="Arial" w:hAnsi="Arial" w:cs="Arial"/>
                <w:sz w:val="16"/>
                <w:szCs w:val="16"/>
              </w:rPr>
            </w:pPr>
            <w:r>
              <w:rPr>
                <w:rFonts w:ascii="Arial" w:hAnsi="Arial" w:cs="Arial"/>
                <w:sz w:val="16"/>
                <w:szCs w:val="16"/>
              </w:rPr>
              <w:t>11.</w:t>
            </w:r>
            <w:r w:rsidR="002217F5">
              <w:rPr>
                <w:rFonts w:ascii="Arial" w:hAnsi="Arial" w:cs="Arial"/>
                <w:sz w:val="16"/>
                <w:szCs w:val="16"/>
              </w:rPr>
              <w:t xml:space="preserve"> Does the proposed alteration contradict the original design intent as described on the scheme?</w:t>
            </w:r>
          </w:p>
        </w:tc>
        <w:tc>
          <w:tcPr>
            <w:tcW w:w="992" w:type="dxa"/>
            <w:gridSpan w:val="2"/>
            <w:tcBorders>
              <w:top w:val="single" w:sz="2" w:space="0" w:color="000000"/>
              <w:left w:val="nil"/>
              <w:bottom w:val="single" w:sz="12" w:space="0" w:color="000000"/>
              <w:right w:val="nil"/>
            </w:tcBorders>
            <w:shd w:val="pct25" w:color="C0C0C0" w:fill="auto"/>
            <w:vAlign w:val="center"/>
          </w:tcPr>
          <w:p w:rsidR="002217F5" w:rsidRDefault="002217F5" w:rsidP="002217F5">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 xml:space="preserve">Yes </w:t>
            </w:r>
            <w:r w:rsidR="00721823">
              <w:rPr>
                <w:rFonts w:ascii="Arial" w:hAnsi="Arial" w:cs="Arial"/>
              </w:rPr>
              <w:fldChar w:fldCharType="begin">
                <w:ffData>
                  <w:name w:val="Kontrollkästchen1"/>
                  <w:enabled/>
                  <w:calcOnExit w:val="0"/>
                  <w:checkBox>
                    <w:sizeAuto/>
                    <w:default w:val="0"/>
                  </w:checkBox>
                </w:ffData>
              </w:fldChar>
            </w:r>
            <w:r>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c>
          <w:tcPr>
            <w:tcW w:w="891" w:type="dxa"/>
            <w:tcBorders>
              <w:top w:val="single" w:sz="2" w:space="0" w:color="000000"/>
              <w:left w:val="nil"/>
              <w:bottom w:val="single" w:sz="12" w:space="0" w:color="000000"/>
              <w:right w:val="single" w:sz="12" w:space="0" w:color="000000"/>
            </w:tcBorders>
            <w:shd w:val="pct25" w:color="C0C0C0" w:fill="auto"/>
            <w:vAlign w:val="center"/>
          </w:tcPr>
          <w:p w:rsidR="002217F5" w:rsidRDefault="002217F5" w:rsidP="001207F4">
            <w:pPr>
              <w:pStyle w:val="En-tte"/>
              <w:tabs>
                <w:tab w:val="left" w:pos="1080"/>
                <w:tab w:val="left" w:pos="2340"/>
                <w:tab w:val="left" w:pos="2520"/>
                <w:tab w:val="left" w:pos="3330"/>
                <w:tab w:val="left" w:pos="3600"/>
              </w:tabs>
              <w:ind w:right="-18"/>
              <w:jc w:val="center"/>
              <w:rPr>
                <w:rFonts w:ascii="Arial" w:hAnsi="Arial" w:cs="Arial"/>
                <w:noProof/>
                <w:sz w:val="16"/>
              </w:rPr>
            </w:pPr>
            <w:r>
              <w:rPr>
                <w:rFonts w:ascii="Arial" w:hAnsi="Arial" w:cs="Arial"/>
                <w:sz w:val="16"/>
                <w:szCs w:val="16"/>
              </w:rPr>
              <w:t>No</w:t>
            </w:r>
            <w:r>
              <w:rPr>
                <w:rFonts w:ascii="Arial" w:hAnsi="Arial" w:cs="Arial"/>
              </w:rPr>
              <w:t xml:space="preserve"> </w:t>
            </w:r>
            <w:r w:rsidR="00721823">
              <w:rPr>
                <w:rFonts w:ascii="Arial" w:hAnsi="Arial" w:cs="Arial"/>
              </w:rPr>
              <w:fldChar w:fldCharType="begin">
                <w:ffData>
                  <w:name w:val=""/>
                  <w:enabled/>
                  <w:calcOnExit w:val="0"/>
                  <w:checkBox>
                    <w:sizeAuto/>
                    <w:default w:val="1"/>
                  </w:checkBox>
                </w:ffData>
              </w:fldChar>
            </w:r>
            <w:r w:rsidR="001207F4">
              <w:rPr>
                <w:rFonts w:ascii="Arial" w:hAnsi="Arial" w:cs="Arial"/>
              </w:rPr>
              <w:instrText xml:space="preserve"> FORMCHECKBOX </w:instrText>
            </w:r>
            <w:r w:rsidR="00FA3BBC">
              <w:rPr>
                <w:rFonts w:ascii="Arial" w:hAnsi="Arial" w:cs="Arial"/>
              </w:rPr>
            </w:r>
            <w:r w:rsidR="00FA3BBC">
              <w:rPr>
                <w:rFonts w:ascii="Arial" w:hAnsi="Arial" w:cs="Arial"/>
              </w:rPr>
              <w:fldChar w:fldCharType="separate"/>
            </w:r>
            <w:r w:rsidR="00721823">
              <w:rPr>
                <w:rFonts w:ascii="Arial" w:hAnsi="Arial" w:cs="Arial"/>
              </w:rPr>
              <w:fldChar w:fldCharType="end"/>
            </w:r>
          </w:p>
        </w:tc>
      </w:tr>
    </w:tbl>
    <w:p w:rsidR="00B25FC8" w:rsidRDefault="00B25FC8">
      <w:pPr>
        <w:pStyle w:val="En-tte"/>
        <w:tabs>
          <w:tab w:val="left" w:pos="1080"/>
          <w:tab w:val="left" w:pos="2340"/>
          <w:tab w:val="left" w:pos="2520"/>
          <w:tab w:val="left" w:pos="3330"/>
          <w:tab w:val="left" w:pos="3600"/>
        </w:tabs>
        <w:ind w:right="-18"/>
        <w:rPr>
          <w:rFonts w:ascii="Arial" w:hAnsi="Arial" w:cs="Arial"/>
          <w:noProof/>
          <w:sz w:val="16"/>
          <w:szCs w:val="16"/>
        </w:rPr>
        <w:sectPr w:rsidR="00B25FC8" w:rsidSect="00CA647F">
          <w:type w:val="continuous"/>
          <w:pgSz w:w="11907" w:h="16840" w:code="9"/>
          <w:pgMar w:top="1258" w:right="658" w:bottom="811" w:left="737" w:header="540" w:footer="352" w:gutter="0"/>
          <w:cols w:space="720"/>
          <w:titlePg/>
        </w:sectPr>
      </w:pPr>
    </w:p>
    <w:p w:rsidR="00B53B53" w:rsidRDefault="00B53B53"/>
    <w:p w:rsidR="00DE4690" w:rsidRDefault="00DE4690"/>
    <w:p w:rsidR="009D5115" w:rsidRDefault="009D5115"/>
    <w:p w:rsidR="00C3550B" w:rsidRDefault="00C3550B"/>
    <w:p w:rsidR="009D5115" w:rsidRDefault="009D5115"/>
    <w:p w:rsidR="00DE4690" w:rsidRDefault="00DE4690"/>
    <w:p w:rsidR="00DE4690" w:rsidRDefault="00DE4690"/>
    <w:p w:rsidR="00DE4690" w:rsidRDefault="00DE4690"/>
    <w:tbl>
      <w:tblPr>
        <w:tblW w:w="10536" w:type="dxa"/>
        <w:tblInd w:w="30" w:type="dxa"/>
        <w:tblBorders>
          <w:top w:val="single" w:sz="6" w:space="0" w:color="000000"/>
          <w:left w:val="single" w:sz="6" w:space="0" w:color="auto"/>
          <w:bottom w:val="single" w:sz="6" w:space="0" w:color="000000"/>
          <w:right w:val="single" w:sz="6" w:space="0" w:color="auto"/>
          <w:insideH w:val="single" w:sz="6" w:space="0" w:color="000000"/>
          <w:insideV w:val="single" w:sz="6" w:space="0" w:color="auto"/>
        </w:tblBorders>
        <w:shd w:val="pct25" w:color="C0C0C0" w:fill="auto"/>
        <w:tblCellMar>
          <w:left w:w="30" w:type="dxa"/>
          <w:right w:w="30" w:type="dxa"/>
        </w:tblCellMar>
        <w:tblLook w:val="00A0" w:firstRow="1" w:lastRow="0" w:firstColumn="1" w:lastColumn="0" w:noHBand="0" w:noVBand="0"/>
      </w:tblPr>
      <w:tblGrid>
        <w:gridCol w:w="8931"/>
        <w:gridCol w:w="1605"/>
      </w:tblGrid>
      <w:tr w:rsidR="00C922B1" w:rsidTr="007D1B9D">
        <w:trPr>
          <w:cantSplit/>
          <w:trHeight w:hRule="exact" w:val="600"/>
        </w:trPr>
        <w:tc>
          <w:tcPr>
            <w:tcW w:w="8931" w:type="dxa"/>
            <w:tcBorders>
              <w:top w:val="single" w:sz="12" w:space="0" w:color="000000"/>
              <w:left w:val="single" w:sz="12" w:space="0" w:color="000000"/>
              <w:bottom w:val="single" w:sz="2" w:space="0" w:color="000000"/>
              <w:right w:val="single" w:sz="12" w:space="0" w:color="000000"/>
            </w:tcBorders>
            <w:shd w:val="pct25" w:color="C0C0C0" w:fill="auto"/>
            <w:vAlign w:val="center"/>
          </w:tcPr>
          <w:p w:rsidR="009A09AC" w:rsidRDefault="00C922B1" w:rsidP="009A09AC">
            <w:pPr>
              <w:spacing w:before="20"/>
              <w:ind w:left="28"/>
              <w:rPr>
                <w:rFonts w:ascii="Arial" w:hAnsi="Arial" w:cs="Arial"/>
                <w:b/>
                <w:sz w:val="18"/>
              </w:rPr>
            </w:pPr>
            <w:r>
              <w:lastRenderedPageBreak/>
              <w:br w:type="page"/>
            </w:r>
            <w:r w:rsidR="000B7B58">
              <w:rPr>
                <w:rFonts w:ascii="Arial" w:hAnsi="Arial" w:cs="Arial"/>
                <w:b/>
                <w:sz w:val="18"/>
              </w:rPr>
              <w:t>JUSTIFICATION</w:t>
            </w:r>
          </w:p>
          <w:p w:rsidR="000B7B58" w:rsidRDefault="000B7B58" w:rsidP="000B7B58">
            <w:pPr>
              <w:spacing w:before="20"/>
              <w:ind w:left="28"/>
              <w:rPr>
                <w:rFonts w:ascii="Arial" w:hAnsi="Arial" w:cs="Arial"/>
                <w:sz w:val="16"/>
                <w:lang w:val="en-US"/>
              </w:rPr>
            </w:pPr>
            <w:r w:rsidRPr="00F3656B">
              <w:rPr>
                <w:rFonts w:ascii="Arial" w:hAnsi="Arial" w:cs="Arial"/>
                <w:sz w:val="16"/>
                <w:lang w:val="en-US"/>
              </w:rPr>
              <w:t xml:space="preserve">Provide justification directly or </w:t>
            </w:r>
            <w:r w:rsidR="00C97B16" w:rsidRPr="00F3656B">
              <w:rPr>
                <w:rFonts w:ascii="Arial" w:hAnsi="Arial" w:cs="Arial"/>
                <w:sz w:val="16"/>
                <w:lang w:val="en-US"/>
              </w:rPr>
              <w:t>in an attached report.</w:t>
            </w: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roofErr w:type="spellStart"/>
            <w:r>
              <w:rPr>
                <w:rFonts w:ascii="Arial" w:hAnsi="Arial" w:cs="Arial"/>
                <w:sz w:val="16"/>
                <w:lang w:val="en-US"/>
              </w:rPr>
              <w:t>Dd</w:t>
            </w:r>
            <w:proofErr w:type="spellEnd"/>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6"/>
                <w:lang w:val="en-US"/>
              </w:rPr>
            </w:pPr>
          </w:p>
          <w:p w:rsidR="00F3656B" w:rsidRDefault="00F3656B" w:rsidP="000B7B58">
            <w:pPr>
              <w:spacing w:before="20"/>
              <w:ind w:left="28"/>
              <w:rPr>
                <w:rFonts w:ascii="Arial" w:hAnsi="Arial" w:cs="Arial"/>
                <w:sz w:val="18"/>
              </w:rPr>
            </w:pPr>
          </w:p>
        </w:tc>
        <w:tc>
          <w:tcPr>
            <w:tcW w:w="1605" w:type="dxa"/>
            <w:tcBorders>
              <w:top w:val="single" w:sz="12" w:space="0" w:color="000000"/>
              <w:left w:val="single" w:sz="12" w:space="0" w:color="000000"/>
              <w:bottom w:val="single" w:sz="12" w:space="0" w:color="000000"/>
              <w:right w:val="single" w:sz="12" w:space="0" w:color="000000"/>
            </w:tcBorders>
            <w:shd w:val="pct25" w:color="C0C0C0" w:fill="auto"/>
            <w:vAlign w:val="center"/>
          </w:tcPr>
          <w:p w:rsidR="00C922B1" w:rsidRPr="00C922B1" w:rsidRDefault="00C922B1" w:rsidP="00922B9F">
            <w:pPr>
              <w:spacing w:before="20"/>
              <w:ind w:left="28"/>
              <w:rPr>
                <w:rFonts w:ascii="Arial" w:hAnsi="Arial" w:cs="Arial"/>
                <w:b/>
              </w:rPr>
            </w:pPr>
            <w:r w:rsidRPr="00C922B1">
              <w:rPr>
                <w:rFonts w:ascii="Arial" w:hAnsi="Arial" w:cs="Arial"/>
                <w:b/>
              </w:rPr>
              <w:t>SECTION G</w:t>
            </w:r>
          </w:p>
        </w:tc>
      </w:tr>
      <w:tr w:rsidR="00F3656B" w:rsidTr="00F3656B">
        <w:trPr>
          <w:cantSplit/>
        </w:trPr>
        <w:tc>
          <w:tcPr>
            <w:tcW w:w="10536" w:type="dxa"/>
            <w:gridSpan w:val="2"/>
            <w:tcBorders>
              <w:top w:val="single" w:sz="12" w:space="0" w:color="000000"/>
              <w:left w:val="single" w:sz="12" w:space="0" w:color="000000"/>
              <w:bottom w:val="single" w:sz="2" w:space="0" w:color="000000"/>
              <w:right w:val="single" w:sz="12" w:space="0" w:color="000000"/>
            </w:tcBorders>
            <w:shd w:val="pct25" w:color="C0C0C0" w:fill="auto"/>
            <w:vAlign w:val="center"/>
          </w:tcPr>
          <w:p w:rsidR="00F3656B" w:rsidRPr="00667B47" w:rsidRDefault="00F3656B" w:rsidP="00F3656B">
            <w:pPr>
              <w:pStyle w:val="Paragraphedeliste"/>
              <w:numPr>
                <w:ilvl w:val="0"/>
                <w:numId w:val="18"/>
              </w:numPr>
              <w:spacing w:before="20"/>
              <w:rPr>
                <w:rFonts w:ascii="Arial" w:hAnsi="Arial" w:cs="Arial"/>
                <w:b/>
                <w:szCs w:val="18"/>
              </w:rPr>
            </w:pPr>
            <w:r w:rsidRPr="00667B47">
              <w:rPr>
                <w:rFonts w:ascii="Arial" w:hAnsi="Arial" w:cs="Arial"/>
                <w:b/>
                <w:szCs w:val="18"/>
              </w:rPr>
              <w:t xml:space="preserve">Introduction </w:t>
            </w:r>
          </w:p>
          <w:p w:rsidR="00F3656B" w:rsidRPr="00667B47" w:rsidRDefault="00F3656B" w:rsidP="00F3656B">
            <w:pPr>
              <w:spacing w:before="20"/>
              <w:ind w:left="28"/>
              <w:rPr>
                <w:rFonts w:ascii="Arial" w:hAnsi="Arial" w:cs="Arial"/>
                <w:sz w:val="18"/>
                <w:szCs w:val="18"/>
              </w:rPr>
            </w:pPr>
            <w:r w:rsidRPr="00667B47">
              <w:rPr>
                <w:rFonts w:ascii="Arial" w:hAnsi="Arial" w:cs="Arial"/>
                <w:sz w:val="18"/>
                <w:szCs w:val="18"/>
              </w:rPr>
              <w:t xml:space="preserve">ATP0184 rev. </w:t>
            </w:r>
            <w:proofErr w:type="spellStart"/>
            <w:r w:rsidRPr="00667B47">
              <w:rPr>
                <w:rFonts w:ascii="Arial" w:hAnsi="Arial" w:cs="Arial"/>
                <w:sz w:val="18"/>
                <w:szCs w:val="18"/>
              </w:rPr>
              <w:t>E</w:t>
            </w:r>
            <w:proofErr w:type="spellEnd"/>
            <w:r w:rsidRPr="00667B47">
              <w:rPr>
                <w:rFonts w:ascii="Arial" w:hAnsi="Arial" w:cs="Arial"/>
                <w:sz w:val="18"/>
                <w:szCs w:val="18"/>
              </w:rPr>
              <w:t xml:space="preserve"> </w:t>
            </w:r>
            <w:proofErr w:type="gramStart"/>
            <w:r w:rsidRPr="00667B47">
              <w:rPr>
                <w:rFonts w:ascii="Arial" w:hAnsi="Arial" w:cs="Arial"/>
                <w:sz w:val="18"/>
                <w:szCs w:val="18"/>
              </w:rPr>
              <w:t>was standardized</w:t>
            </w:r>
            <w:proofErr w:type="gramEnd"/>
            <w:r w:rsidRPr="00667B47">
              <w:rPr>
                <w:rFonts w:ascii="Arial" w:hAnsi="Arial" w:cs="Arial"/>
                <w:sz w:val="18"/>
                <w:szCs w:val="18"/>
              </w:rPr>
              <w:t xml:space="preserve"> with P/N 190225 standardization process.</w:t>
            </w:r>
          </w:p>
          <w:p w:rsidR="00F3656B" w:rsidRPr="00667B47" w:rsidRDefault="00F3656B" w:rsidP="00F3656B">
            <w:pPr>
              <w:spacing w:before="20"/>
              <w:rPr>
                <w:rFonts w:ascii="Arial" w:hAnsi="Arial" w:cs="Arial"/>
                <w:sz w:val="18"/>
                <w:szCs w:val="18"/>
              </w:rPr>
            </w:pPr>
            <w:r w:rsidRPr="00667B47">
              <w:rPr>
                <w:rFonts w:ascii="Arial" w:hAnsi="Arial" w:cs="Arial"/>
                <w:sz w:val="18"/>
                <w:szCs w:val="18"/>
              </w:rPr>
              <w:t>Due to documentary evolutions and a new P/N 190234 , ATP has been released in revision H</w:t>
            </w:r>
          </w:p>
          <w:p w:rsidR="00F3656B" w:rsidRPr="00667B47" w:rsidRDefault="00F3656B" w:rsidP="00F3656B">
            <w:pPr>
              <w:spacing w:before="20"/>
              <w:rPr>
                <w:rFonts w:ascii="Arial" w:hAnsi="Arial" w:cs="Arial"/>
                <w:sz w:val="18"/>
                <w:szCs w:val="18"/>
                <w:lang w:val="en-US"/>
              </w:rPr>
            </w:pPr>
            <w:r w:rsidRPr="00667B47">
              <w:rPr>
                <w:rFonts w:ascii="Arial" w:hAnsi="Arial" w:cs="Arial"/>
                <w:sz w:val="18"/>
                <w:szCs w:val="18"/>
                <w:lang w:val="en-US"/>
              </w:rPr>
              <w:t>The purpose of this document is to reconcile the ATP last version (rev. H) with the one standardized.</w:t>
            </w:r>
          </w:p>
          <w:p w:rsidR="00F3656B" w:rsidRPr="00667B47" w:rsidRDefault="00F3656B" w:rsidP="00F3656B">
            <w:pPr>
              <w:spacing w:before="20"/>
              <w:ind w:left="28"/>
              <w:rPr>
                <w:rFonts w:ascii="Arial" w:hAnsi="Arial" w:cs="Arial"/>
                <w:sz w:val="18"/>
                <w:szCs w:val="18"/>
              </w:rPr>
            </w:pPr>
          </w:p>
          <w:p w:rsidR="00F3656B" w:rsidRPr="00667B47" w:rsidRDefault="00F3656B" w:rsidP="00F3656B">
            <w:pPr>
              <w:spacing w:before="20"/>
              <w:ind w:left="28"/>
              <w:rPr>
                <w:rFonts w:ascii="Arial" w:hAnsi="Arial" w:cs="Arial"/>
                <w:sz w:val="18"/>
                <w:szCs w:val="18"/>
              </w:rPr>
            </w:pPr>
            <w:r w:rsidRPr="00667B47">
              <w:rPr>
                <w:rFonts w:ascii="Arial" w:hAnsi="Arial" w:cs="Arial"/>
                <w:sz w:val="18"/>
                <w:szCs w:val="18"/>
              </w:rPr>
              <w:t>Based on the following technical justification, document modification introduced after Standardization didn’t have any adverse effect on the capability of Acceptance Test Procedure to intercept potentially issue during PBCU manufacturing process:</w:t>
            </w:r>
          </w:p>
          <w:p w:rsidR="00F3656B" w:rsidRPr="00667B47" w:rsidRDefault="00F3656B" w:rsidP="00F3656B">
            <w:pPr>
              <w:spacing w:before="20"/>
              <w:ind w:left="28"/>
              <w:rPr>
                <w:rFonts w:ascii="Arial" w:hAnsi="Arial" w:cs="Arial"/>
                <w:sz w:val="18"/>
                <w:szCs w:val="18"/>
              </w:rPr>
            </w:pPr>
          </w:p>
          <w:p w:rsidR="00F3656B" w:rsidRPr="00667B47" w:rsidRDefault="00F3656B" w:rsidP="00F3656B">
            <w:pPr>
              <w:pStyle w:val="Paragraphedeliste"/>
              <w:numPr>
                <w:ilvl w:val="0"/>
                <w:numId w:val="18"/>
              </w:numPr>
              <w:spacing w:before="20"/>
              <w:rPr>
                <w:rFonts w:ascii="Arial" w:hAnsi="Arial" w:cs="Arial"/>
                <w:b/>
                <w:szCs w:val="18"/>
              </w:rPr>
            </w:pPr>
            <w:r w:rsidRPr="00667B47">
              <w:rPr>
                <w:rFonts w:ascii="Arial" w:hAnsi="Arial" w:cs="Arial"/>
                <w:b/>
                <w:szCs w:val="18"/>
              </w:rPr>
              <w:t xml:space="preserve">Introduction </w:t>
            </w:r>
          </w:p>
          <w:p w:rsidR="00F3656B" w:rsidRPr="00667B47" w:rsidRDefault="00F3656B" w:rsidP="00F3656B">
            <w:pPr>
              <w:spacing w:before="20"/>
              <w:ind w:left="28"/>
              <w:rPr>
                <w:rFonts w:ascii="Arial" w:hAnsi="Arial" w:cs="Arial"/>
                <w:sz w:val="18"/>
                <w:szCs w:val="18"/>
              </w:rPr>
            </w:pPr>
            <w:r w:rsidRPr="00667B47">
              <w:rPr>
                <w:rFonts w:ascii="Arial" w:hAnsi="Arial" w:cs="Arial"/>
                <w:sz w:val="18"/>
                <w:szCs w:val="18"/>
              </w:rPr>
              <w:t xml:space="preserve">ATP0184 rev. </w:t>
            </w:r>
            <w:proofErr w:type="spellStart"/>
            <w:r w:rsidRPr="00667B47">
              <w:rPr>
                <w:rFonts w:ascii="Arial" w:hAnsi="Arial" w:cs="Arial"/>
                <w:sz w:val="18"/>
                <w:szCs w:val="18"/>
              </w:rPr>
              <w:t>E</w:t>
            </w:r>
            <w:proofErr w:type="spellEnd"/>
            <w:r w:rsidRPr="00667B47">
              <w:rPr>
                <w:rFonts w:ascii="Arial" w:hAnsi="Arial" w:cs="Arial"/>
                <w:sz w:val="18"/>
                <w:szCs w:val="18"/>
              </w:rPr>
              <w:t xml:space="preserve"> </w:t>
            </w:r>
            <w:proofErr w:type="gramStart"/>
            <w:r w:rsidRPr="00667B47">
              <w:rPr>
                <w:rFonts w:ascii="Arial" w:hAnsi="Arial" w:cs="Arial"/>
                <w:sz w:val="18"/>
                <w:szCs w:val="18"/>
              </w:rPr>
              <w:t>was standardized</w:t>
            </w:r>
            <w:proofErr w:type="gramEnd"/>
            <w:r w:rsidRPr="00667B47">
              <w:rPr>
                <w:rFonts w:ascii="Arial" w:hAnsi="Arial" w:cs="Arial"/>
                <w:sz w:val="18"/>
                <w:szCs w:val="18"/>
              </w:rPr>
              <w:t xml:space="preserve"> with P/N 190225 standardization process.</w:t>
            </w:r>
          </w:p>
          <w:p w:rsidR="00F3656B" w:rsidRPr="00667B47" w:rsidRDefault="00F3656B" w:rsidP="00F3656B">
            <w:pPr>
              <w:spacing w:before="20"/>
              <w:rPr>
                <w:rFonts w:ascii="Arial" w:hAnsi="Arial" w:cs="Arial"/>
                <w:sz w:val="18"/>
                <w:szCs w:val="18"/>
              </w:rPr>
            </w:pPr>
            <w:r w:rsidRPr="00667B47">
              <w:rPr>
                <w:rFonts w:ascii="Arial" w:hAnsi="Arial" w:cs="Arial"/>
                <w:sz w:val="18"/>
                <w:szCs w:val="18"/>
              </w:rPr>
              <w:t>Due to documentary evolutions and a new P/N 190234 , ATP has been released in revision H</w:t>
            </w:r>
          </w:p>
          <w:p w:rsidR="00F3656B" w:rsidRPr="00667B47" w:rsidRDefault="00F3656B" w:rsidP="00F3656B">
            <w:pPr>
              <w:spacing w:before="20"/>
              <w:rPr>
                <w:rFonts w:ascii="Arial" w:hAnsi="Arial" w:cs="Arial"/>
                <w:sz w:val="18"/>
                <w:szCs w:val="18"/>
                <w:lang w:val="en-US"/>
              </w:rPr>
            </w:pPr>
            <w:r w:rsidRPr="00667B47">
              <w:rPr>
                <w:rFonts w:ascii="Arial" w:hAnsi="Arial" w:cs="Arial"/>
                <w:sz w:val="18"/>
                <w:szCs w:val="18"/>
                <w:lang w:val="en-US"/>
              </w:rPr>
              <w:t>The purpose of this document is to reconcile the ATP last version (rev. H) with the one standardized.</w:t>
            </w:r>
          </w:p>
          <w:p w:rsidR="00F3656B" w:rsidRPr="00667B47" w:rsidRDefault="00F3656B" w:rsidP="00F3656B">
            <w:pPr>
              <w:spacing w:before="20"/>
              <w:ind w:left="28"/>
              <w:rPr>
                <w:rFonts w:ascii="Arial" w:hAnsi="Arial" w:cs="Arial"/>
                <w:sz w:val="18"/>
                <w:szCs w:val="18"/>
              </w:rPr>
            </w:pPr>
          </w:p>
          <w:p w:rsidR="00F3656B" w:rsidRPr="00667B47" w:rsidRDefault="00F3656B" w:rsidP="00F3656B">
            <w:pPr>
              <w:spacing w:before="20"/>
              <w:ind w:left="28"/>
              <w:rPr>
                <w:rFonts w:ascii="Arial" w:hAnsi="Arial" w:cs="Arial"/>
                <w:sz w:val="18"/>
                <w:szCs w:val="18"/>
              </w:rPr>
            </w:pPr>
            <w:r w:rsidRPr="00667B47">
              <w:rPr>
                <w:rFonts w:ascii="Arial" w:hAnsi="Arial" w:cs="Arial"/>
                <w:sz w:val="18"/>
                <w:szCs w:val="18"/>
              </w:rPr>
              <w:t>Based on the following technical justification, document modification introduced after Standardization didn’t have any adverse effect on the capability of Acceptance Test Procedure to intercept potentially issue during PBCU manufacturing process:</w:t>
            </w:r>
          </w:p>
          <w:p w:rsidR="00F3656B" w:rsidRPr="00667B47" w:rsidRDefault="00F3656B" w:rsidP="00F3656B">
            <w:pPr>
              <w:spacing w:before="20"/>
              <w:ind w:left="28"/>
              <w:rPr>
                <w:rFonts w:ascii="Arial" w:hAnsi="Arial" w:cs="Arial"/>
                <w:sz w:val="18"/>
                <w:szCs w:val="18"/>
              </w:rPr>
            </w:pPr>
          </w:p>
          <w:p w:rsidR="00F3656B" w:rsidRPr="00667B47" w:rsidRDefault="00F3656B" w:rsidP="00F3656B">
            <w:pPr>
              <w:pStyle w:val="Paragraphedeliste"/>
              <w:numPr>
                <w:ilvl w:val="0"/>
                <w:numId w:val="18"/>
              </w:numPr>
              <w:spacing w:before="20"/>
              <w:rPr>
                <w:rFonts w:ascii="Arial" w:hAnsi="Arial" w:cs="Arial"/>
                <w:b/>
                <w:szCs w:val="18"/>
              </w:rPr>
            </w:pPr>
            <w:r w:rsidRPr="00667B47">
              <w:rPr>
                <w:rFonts w:ascii="Arial" w:hAnsi="Arial" w:cs="Arial"/>
                <w:b/>
                <w:szCs w:val="18"/>
              </w:rPr>
              <w:t>ATP evolutions</w:t>
            </w:r>
          </w:p>
          <w:p w:rsidR="00F3656B" w:rsidRPr="00667B47" w:rsidRDefault="00F3656B" w:rsidP="00F3656B">
            <w:pPr>
              <w:pStyle w:val="Paragraphedeliste"/>
              <w:numPr>
                <w:ilvl w:val="0"/>
                <w:numId w:val="19"/>
              </w:numPr>
              <w:spacing w:before="20"/>
              <w:rPr>
                <w:rFonts w:ascii="Arial" w:hAnsi="Arial" w:cs="Arial"/>
                <w:sz w:val="18"/>
                <w:szCs w:val="18"/>
                <w:u w:val="single"/>
              </w:rPr>
            </w:pPr>
            <w:r w:rsidRPr="00667B47">
              <w:rPr>
                <w:rFonts w:ascii="Arial" w:hAnsi="Arial" w:cs="Arial"/>
                <w:sz w:val="18"/>
                <w:szCs w:val="18"/>
                <w:u w:val="single"/>
              </w:rPr>
              <w:t>ATP0184 rev. E to rev. F (20/05/2014)</w:t>
            </w:r>
          </w:p>
          <w:p w:rsidR="00F3656B" w:rsidRPr="00667B47" w:rsidRDefault="00F3656B" w:rsidP="00F3656B">
            <w:pPr>
              <w:pStyle w:val="Paragraphedeliste"/>
              <w:spacing w:before="20"/>
              <w:ind w:left="748"/>
              <w:rPr>
                <w:rFonts w:ascii="Arial" w:hAnsi="Arial" w:cs="Arial"/>
                <w:sz w:val="18"/>
                <w:szCs w:val="18"/>
              </w:rPr>
            </w:pPr>
            <w:r w:rsidRPr="00667B47">
              <w:rPr>
                <w:rFonts w:ascii="Arial" w:hAnsi="Arial" w:cs="Arial"/>
                <w:sz w:val="18"/>
                <w:szCs w:val="18"/>
              </w:rPr>
              <w:t xml:space="preserve">ATP rev. F </w:t>
            </w:r>
            <w:proofErr w:type="gramStart"/>
            <w:r w:rsidRPr="00667B47">
              <w:rPr>
                <w:rFonts w:ascii="Arial" w:hAnsi="Arial" w:cs="Arial"/>
                <w:sz w:val="18"/>
                <w:szCs w:val="18"/>
              </w:rPr>
              <w:t>has been updated</w:t>
            </w:r>
            <w:proofErr w:type="gramEnd"/>
            <w:r w:rsidRPr="00667B47">
              <w:rPr>
                <w:rFonts w:ascii="Arial" w:hAnsi="Arial" w:cs="Arial"/>
                <w:sz w:val="18"/>
                <w:szCs w:val="18"/>
              </w:rPr>
              <w:t xml:space="preserve"> to add section 4 “P/N and S/N verification”.</w:t>
            </w:r>
          </w:p>
          <w:p w:rsidR="00F3656B" w:rsidRPr="00667B47" w:rsidRDefault="00F3656B" w:rsidP="00F3656B">
            <w:pPr>
              <w:pStyle w:val="Paragraphedeliste"/>
              <w:spacing w:before="20"/>
              <w:ind w:left="748"/>
              <w:rPr>
                <w:rFonts w:ascii="Arial" w:hAnsi="Arial" w:cs="Arial"/>
                <w:sz w:val="18"/>
                <w:szCs w:val="18"/>
              </w:rPr>
            </w:pPr>
            <w:r w:rsidRPr="00667B47">
              <w:rPr>
                <w:rFonts w:ascii="Arial" w:hAnsi="Arial" w:cs="Arial"/>
                <w:sz w:val="18"/>
                <w:szCs w:val="18"/>
              </w:rPr>
              <w:t>This modification increase the coverage of ATP with two additional check.</w:t>
            </w:r>
          </w:p>
          <w:p w:rsidR="00F3656B" w:rsidRPr="00667B47" w:rsidRDefault="00F3656B" w:rsidP="00F3656B">
            <w:pPr>
              <w:pStyle w:val="Paragraphedeliste"/>
              <w:spacing w:before="20"/>
              <w:ind w:left="748"/>
              <w:rPr>
                <w:rFonts w:ascii="Arial" w:hAnsi="Arial" w:cs="Arial"/>
                <w:sz w:val="18"/>
                <w:szCs w:val="18"/>
              </w:rPr>
            </w:pPr>
            <w:proofErr w:type="gramStart"/>
            <w:r w:rsidRPr="00667B47">
              <w:rPr>
                <w:rFonts w:ascii="Arial" w:hAnsi="Arial" w:cs="Arial"/>
                <w:sz w:val="18"/>
                <w:szCs w:val="18"/>
              </w:rPr>
              <w:t>These</w:t>
            </w:r>
            <w:proofErr w:type="gramEnd"/>
            <w:r w:rsidRPr="00667B47">
              <w:rPr>
                <w:rFonts w:ascii="Arial" w:hAnsi="Arial" w:cs="Arial"/>
                <w:sz w:val="18"/>
                <w:szCs w:val="18"/>
              </w:rPr>
              <w:t xml:space="preserve"> verifications P/N and S/N was </w:t>
            </w:r>
            <w:r>
              <w:rPr>
                <w:rFonts w:ascii="Arial" w:hAnsi="Arial" w:cs="Arial"/>
                <w:sz w:val="18"/>
                <w:szCs w:val="18"/>
              </w:rPr>
              <w:t>already</w:t>
            </w:r>
            <w:r w:rsidRPr="00667B47">
              <w:rPr>
                <w:rFonts w:ascii="Arial" w:hAnsi="Arial" w:cs="Arial"/>
                <w:sz w:val="18"/>
                <w:szCs w:val="18"/>
              </w:rPr>
              <w:t xml:space="preserve"> done in the ATR (page 23/25), this is documentation correction.</w:t>
            </w:r>
          </w:p>
          <w:p w:rsidR="00F3656B" w:rsidRDefault="00F3656B" w:rsidP="00F3656B">
            <w:pPr>
              <w:spacing w:before="20"/>
              <w:ind w:left="28"/>
              <w:jc w:val="center"/>
              <w:rPr>
                <w:rFonts w:ascii="Arial" w:hAnsi="Arial" w:cs="Arial"/>
                <w:sz w:val="18"/>
                <w:szCs w:val="18"/>
              </w:rPr>
            </w:pPr>
            <w:r>
              <w:rPr>
                <w:noProof/>
                <w:lang w:val="fr-FR" w:eastAsia="fr-FR"/>
              </w:rPr>
              <mc:AlternateContent>
                <mc:Choice Requires="wps">
                  <w:drawing>
                    <wp:anchor distT="0" distB="0" distL="114300" distR="114300" simplePos="0" relativeHeight="251659776" behindDoc="0" locked="0" layoutInCell="1" allowOverlap="1" wp14:anchorId="6FB0D636" wp14:editId="6E16C362">
                      <wp:simplePos x="0" y="0"/>
                      <wp:positionH relativeFrom="column">
                        <wp:posOffset>3301365</wp:posOffset>
                      </wp:positionH>
                      <wp:positionV relativeFrom="paragraph">
                        <wp:posOffset>1242695</wp:posOffset>
                      </wp:positionV>
                      <wp:extent cx="1169035" cy="230505"/>
                      <wp:effectExtent l="0" t="0" r="0" b="0"/>
                      <wp:wrapNone/>
                      <wp:docPr id="8" name="El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903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E9FFFEB" id="Ellipse 8" o:spid="_x0000_s1026" style="position:absolute;margin-left:259.95pt;margin-top:97.85pt;width:92.05pt;height:18.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" filled="f" strokecolor="red" strokeweight="2pt">
                      <v:path arrowok="t"/>
                    </v:oval>
                  </w:pict>
                </mc:Fallback>
              </mc:AlternateContent>
            </w:r>
            <w:r w:rsidRPr="00667B47">
              <w:rPr>
                <w:noProof/>
                <w:lang w:val="fr-FR" w:eastAsia="fr-FR"/>
              </w:rPr>
              <w:drawing>
                <wp:inline distT="0" distB="0" distL="0" distR="0" wp14:anchorId="7A528AD9" wp14:editId="4BA59799">
                  <wp:extent cx="3997842" cy="165169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014699" cy="1658660"/>
                          </a:xfrm>
                          <a:prstGeom prst="rect">
                            <a:avLst/>
                          </a:prstGeom>
                        </pic:spPr>
                      </pic:pic>
                    </a:graphicData>
                  </a:graphic>
                </wp:inline>
              </w:drawing>
            </w:r>
          </w:p>
          <w:p w:rsidR="00F3656B" w:rsidRDefault="00F3656B" w:rsidP="00F3656B">
            <w:pPr>
              <w:pStyle w:val="Paragraphedeliste"/>
              <w:spacing w:before="20"/>
              <w:ind w:left="748"/>
              <w:rPr>
                <w:rFonts w:ascii="Arial" w:hAnsi="Arial" w:cs="Arial"/>
                <w:sz w:val="18"/>
                <w:szCs w:val="18"/>
                <w:u w:val="single"/>
              </w:rPr>
            </w:pPr>
          </w:p>
          <w:p w:rsidR="00F3656B" w:rsidRPr="00667B47" w:rsidRDefault="00F3656B" w:rsidP="00F3656B">
            <w:pPr>
              <w:pStyle w:val="Paragraphedeliste"/>
              <w:numPr>
                <w:ilvl w:val="0"/>
                <w:numId w:val="19"/>
              </w:numPr>
              <w:spacing w:before="20"/>
              <w:rPr>
                <w:rFonts w:ascii="Arial" w:hAnsi="Arial" w:cs="Arial"/>
                <w:sz w:val="18"/>
                <w:szCs w:val="18"/>
                <w:u w:val="single"/>
              </w:rPr>
            </w:pPr>
            <w:r w:rsidRPr="00667B47">
              <w:rPr>
                <w:rFonts w:ascii="Arial" w:hAnsi="Arial" w:cs="Arial"/>
                <w:sz w:val="18"/>
                <w:szCs w:val="18"/>
                <w:u w:val="single"/>
              </w:rPr>
              <w:t xml:space="preserve">ATP0184 rev. F to rev. G (27/06/2014) </w:t>
            </w:r>
          </w:p>
          <w:p w:rsidR="00F3656B" w:rsidRPr="00C3550B" w:rsidRDefault="00F3656B" w:rsidP="00F3656B">
            <w:pPr>
              <w:pStyle w:val="Paragraphedeliste"/>
              <w:spacing w:before="20"/>
              <w:ind w:left="748"/>
              <w:rPr>
                <w:rFonts w:ascii="Arial" w:hAnsi="Arial" w:cs="Arial"/>
                <w:sz w:val="18"/>
                <w:szCs w:val="18"/>
              </w:rPr>
            </w:pPr>
            <w:r w:rsidRPr="00C3550B">
              <w:rPr>
                <w:rFonts w:ascii="Arial" w:hAnsi="Arial" w:cs="Arial"/>
                <w:sz w:val="18"/>
                <w:szCs w:val="18"/>
              </w:rPr>
              <w:t xml:space="preserve">ATP rev. G has been updated </w:t>
            </w:r>
          </w:p>
          <w:p w:rsidR="00F3656B" w:rsidRPr="00C3550B" w:rsidRDefault="00F3656B" w:rsidP="00F3656B">
            <w:pPr>
              <w:pStyle w:val="Paragraphedeliste"/>
              <w:numPr>
                <w:ilvl w:val="0"/>
                <w:numId w:val="21"/>
              </w:numPr>
              <w:spacing w:before="20"/>
              <w:rPr>
                <w:rFonts w:ascii="Arial" w:hAnsi="Arial" w:cs="Arial"/>
                <w:sz w:val="18"/>
                <w:szCs w:val="18"/>
              </w:rPr>
            </w:pPr>
            <w:r w:rsidRPr="00C3550B">
              <w:rPr>
                <w:rFonts w:ascii="Arial" w:hAnsi="Arial" w:cs="Arial"/>
                <w:sz w:val="18"/>
                <w:szCs w:val="18"/>
              </w:rPr>
              <w:t>Addition of picture and visual information to help operators during the ATP execution</w:t>
            </w:r>
          </w:p>
          <w:p w:rsidR="00F3656B" w:rsidRPr="001339A3" w:rsidDel="001339A3" w:rsidRDefault="00F3656B" w:rsidP="001339A3">
            <w:pPr>
              <w:pStyle w:val="Paragraphedeliste"/>
              <w:numPr>
                <w:ilvl w:val="0"/>
                <w:numId w:val="21"/>
              </w:numPr>
              <w:spacing w:before="20"/>
              <w:rPr>
                <w:del w:id="4" w:author="LOUIS Aurelien (SAFRAN AIRCRAFT ENGINES)" w:date="2017-06-02T10:24:00Z"/>
                <w:rFonts w:ascii="Arial" w:hAnsi="Arial" w:cs="Arial"/>
                <w:sz w:val="18"/>
                <w:szCs w:val="18"/>
              </w:rPr>
            </w:pPr>
            <w:r w:rsidRPr="001339A3">
              <w:rPr>
                <w:rFonts w:ascii="Arial" w:hAnsi="Arial" w:cs="Arial"/>
                <w:sz w:val="18"/>
                <w:szCs w:val="18"/>
              </w:rPr>
              <w:t>Power off consumption changed from 50mA to 60mA because 50mA is too much conservative limit</w:t>
            </w:r>
            <w:ins w:id="5" w:author="LOUIS Aurelien (SAFRAN AIRCRAFT ENGINES)" w:date="2017-06-02T10:29:00Z">
              <w:r w:rsidR="00CC4D83">
                <w:rPr>
                  <w:rFonts w:ascii="Arial" w:hAnsi="Arial" w:cs="Arial"/>
                  <w:sz w:val="18"/>
                  <w:szCs w:val="18"/>
                </w:rPr>
                <w:t xml:space="preserve"> and </w:t>
              </w:r>
            </w:ins>
            <w:ins w:id="6" w:author="LOUIS Aurelien (SAFRAN AIRCRAFT ENGINES)" w:date="2017-06-02T10:32:00Z">
              <w:r w:rsidR="00CC4D83">
                <w:rPr>
                  <w:rFonts w:ascii="Arial" w:hAnsi="Arial" w:cs="Arial"/>
                  <w:sz w:val="18"/>
                  <w:szCs w:val="18"/>
                </w:rPr>
                <w:t xml:space="preserve">has </w:t>
              </w:r>
            </w:ins>
            <w:ins w:id="7" w:author="LOUIS Aurelien (SAFRAN AIRCRAFT ENGINES)" w:date="2017-06-02T10:29:00Z">
              <w:r w:rsidR="00CC4D83">
                <w:rPr>
                  <w:rFonts w:ascii="Arial" w:hAnsi="Arial" w:cs="Arial"/>
                  <w:sz w:val="18"/>
                  <w:szCs w:val="18"/>
                </w:rPr>
                <w:t>no impact</w:t>
              </w:r>
            </w:ins>
            <w:ins w:id="8" w:author="LOUIS Aurelien (SAFRAN AIRCRAFT ENGINES)" w:date="2017-06-02T10:30:00Z">
              <w:r w:rsidR="00CC4D83">
                <w:rPr>
                  <w:rFonts w:ascii="Arial" w:hAnsi="Arial" w:cs="Arial"/>
                  <w:sz w:val="18"/>
                  <w:szCs w:val="18"/>
                </w:rPr>
                <w:t xml:space="preserve"> on </w:t>
              </w:r>
            </w:ins>
            <w:ins w:id="9" w:author="LOUIS Aurelien (SAFRAN AIRCRAFT ENGINES)" w:date="2017-06-02T10:33:00Z">
              <w:r w:rsidR="00CC4D83">
                <w:rPr>
                  <w:rFonts w:ascii="Arial" w:hAnsi="Arial" w:cs="Arial"/>
                  <w:sz w:val="18"/>
                  <w:szCs w:val="18"/>
                </w:rPr>
                <w:t>maximum consumption during power off state</w:t>
              </w:r>
              <w:proofErr w:type="gramStart"/>
              <w:r w:rsidR="00CC4D83">
                <w:rPr>
                  <w:rFonts w:ascii="Arial" w:hAnsi="Arial" w:cs="Arial"/>
                  <w:sz w:val="18"/>
                  <w:szCs w:val="18"/>
                </w:rPr>
                <w:t>.</w:t>
              </w:r>
            </w:ins>
            <w:r w:rsidRPr="001339A3">
              <w:rPr>
                <w:rFonts w:ascii="Arial" w:hAnsi="Arial" w:cs="Arial"/>
                <w:sz w:val="18"/>
                <w:szCs w:val="18"/>
              </w:rPr>
              <w:t>.</w:t>
            </w:r>
            <w:proofErr w:type="gramEnd"/>
            <w:r w:rsidRPr="001339A3">
              <w:rPr>
                <w:rFonts w:ascii="Arial" w:hAnsi="Arial" w:cs="Arial"/>
                <w:sz w:val="18"/>
                <w:szCs w:val="18"/>
              </w:rPr>
              <w:t xml:space="preserve"> </w:t>
            </w:r>
            <w:del w:id="10" w:author="LOUIS Aurelien (SAFRAN AIRCRAFT ENGINES)" w:date="2017-06-02T10:24:00Z">
              <w:r w:rsidRPr="001339A3" w:rsidDel="001339A3">
                <w:rPr>
                  <w:rFonts w:ascii="Arial" w:hAnsi="Arial" w:cs="Arial"/>
                  <w:sz w:val="18"/>
                  <w:szCs w:val="18"/>
                </w:rPr>
                <w:delText xml:space="preserve">Max consumption during power off state is not an EPI requirement. </w:delText>
              </w:r>
            </w:del>
          </w:p>
          <w:p w:rsidR="00F3656B" w:rsidRPr="001339A3" w:rsidRDefault="00F3656B" w:rsidP="001339A3">
            <w:pPr>
              <w:pStyle w:val="Paragraphedeliste"/>
              <w:numPr>
                <w:ilvl w:val="0"/>
                <w:numId w:val="21"/>
              </w:numPr>
              <w:spacing w:before="20"/>
              <w:rPr>
                <w:rFonts w:ascii="Arial" w:hAnsi="Arial" w:cs="Arial"/>
                <w:sz w:val="18"/>
                <w:szCs w:val="18"/>
              </w:rPr>
            </w:pPr>
            <w:r w:rsidRPr="001339A3">
              <w:rPr>
                <w:rFonts w:ascii="Arial" w:hAnsi="Arial" w:cs="Arial"/>
                <w:sz w:val="18"/>
                <w:szCs w:val="18"/>
              </w:rPr>
              <w:t xml:space="preserve">Test described in section 5.5 </w:t>
            </w:r>
            <w:proofErr w:type="gramStart"/>
            <w:r w:rsidRPr="001339A3">
              <w:rPr>
                <w:rFonts w:ascii="Arial" w:hAnsi="Arial" w:cs="Arial"/>
                <w:sz w:val="18"/>
                <w:szCs w:val="18"/>
              </w:rPr>
              <w:t>are dedicated</w:t>
            </w:r>
            <w:proofErr w:type="gramEnd"/>
            <w:r w:rsidRPr="001339A3">
              <w:rPr>
                <w:rFonts w:ascii="Arial" w:hAnsi="Arial" w:cs="Arial"/>
                <w:sz w:val="18"/>
                <w:szCs w:val="18"/>
              </w:rPr>
              <w:t xml:space="preserve"> to verify the HW circuit involved in the reading of speed sensors located in the PBU (called </w:t>
            </w:r>
            <w:proofErr w:type="spellStart"/>
            <w:r w:rsidRPr="001339A3">
              <w:rPr>
                <w:rFonts w:ascii="Arial" w:hAnsi="Arial" w:cs="Arial"/>
                <w:sz w:val="18"/>
                <w:szCs w:val="18"/>
              </w:rPr>
              <w:t>Hall_A</w:t>
            </w:r>
            <w:proofErr w:type="spellEnd"/>
            <w:r w:rsidRPr="001339A3">
              <w:rPr>
                <w:rFonts w:ascii="Arial" w:hAnsi="Arial" w:cs="Arial"/>
                <w:sz w:val="18"/>
                <w:szCs w:val="18"/>
              </w:rPr>
              <w:t xml:space="preserve"> and </w:t>
            </w:r>
            <w:proofErr w:type="spellStart"/>
            <w:r w:rsidRPr="001339A3">
              <w:rPr>
                <w:rFonts w:ascii="Arial" w:hAnsi="Arial" w:cs="Arial"/>
                <w:sz w:val="18"/>
                <w:szCs w:val="18"/>
              </w:rPr>
              <w:t>Hall_B</w:t>
            </w:r>
            <w:proofErr w:type="spellEnd"/>
            <w:r w:rsidRPr="001339A3">
              <w:rPr>
                <w:rFonts w:ascii="Arial" w:hAnsi="Arial" w:cs="Arial"/>
                <w:sz w:val="18"/>
                <w:szCs w:val="18"/>
              </w:rPr>
              <w:t xml:space="preserve">). </w:t>
            </w:r>
          </w:p>
          <w:p w:rsidR="00F3656B" w:rsidRPr="00C3550B" w:rsidRDefault="00F3656B" w:rsidP="00F3656B">
            <w:pPr>
              <w:pStyle w:val="Paragraphedeliste"/>
              <w:spacing w:before="20"/>
              <w:ind w:left="1468"/>
              <w:rPr>
                <w:rFonts w:ascii="Arial" w:hAnsi="Arial" w:cs="Arial"/>
                <w:sz w:val="18"/>
                <w:szCs w:val="18"/>
              </w:rPr>
            </w:pPr>
            <w:r w:rsidRPr="00C3550B">
              <w:rPr>
                <w:rFonts w:ascii="Arial" w:hAnsi="Arial" w:cs="Arial"/>
                <w:sz w:val="18"/>
                <w:szCs w:val="18"/>
              </w:rPr>
              <w:t>Section 5.5.3 was removed because</w:t>
            </w:r>
            <w:r>
              <w:rPr>
                <w:rFonts w:ascii="Arial" w:hAnsi="Arial" w:cs="Arial"/>
                <w:sz w:val="18"/>
                <w:szCs w:val="18"/>
              </w:rPr>
              <w:t>:</w:t>
            </w:r>
          </w:p>
          <w:p w:rsidR="00F3656B" w:rsidRPr="00C3550B" w:rsidRDefault="00F3656B" w:rsidP="00F3656B">
            <w:pPr>
              <w:pStyle w:val="Paragraphedeliste"/>
              <w:numPr>
                <w:ilvl w:val="1"/>
                <w:numId w:val="21"/>
              </w:numPr>
              <w:spacing w:before="20"/>
              <w:rPr>
                <w:rFonts w:ascii="Arial" w:hAnsi="Arial" w:cs="Arial"/>
                <w:sz w:val="18"/>
                <w:szCs w:val="18"/>
              </w:rPr>
            </w:pPr>
            <w:proofErr w:type="gramStart"/>
            <w:r w:rsidRPr="00C3550B">
              <w:rPr>
                <w:rFonts w:ascii="Arial" w:hAnsi="Arial" w:cs="Arial"/>
                <w:sz w:val="18"/>
                <w:szCs w:val="18"/>
              </w:rPr>
              <w:t>requested</w:t>
            </w:r>
            <w:proofErr w:type="gramEnd"/>
            <w:r w:rsidRPr="00C3550B">
              <w:rPr>
                <w:rFonts w:ascii="Arial" w:hAnsi="Arial" w:cs="Arial"/>
                <w:sz w:val="18"/>
                <w:szCs w:val="18"/>
              </w:rPr>
              <w:t xml:space="preserve"> test was a fault injection test dedicated to verify a specific software feature.</w:t>
            </w:r>
          </w:p>
          <w:p w:rsidR="00F3656B" w:rsidRPr="00C3550B" w:rsidRDefault="00F3656B" w:rsidP="00F3656B">
            <w:pPr>
              <w:pStyle w:val="Paragraphedeliste"/>
              <w:numPr>
                <w:ilvl w:val="1"/>
                <w:numId w:val="21"/>
              </w:numPr>
              <w:spacing w:before="20"/>
              <w:rPr>
                <w:rFonts w:ascii="Arial" w:hAnsi="Arial" w:cs="Arial"/>
                <w:sz w:val="18"/>
                <w:szCs w:val="18"/>
              </w:rPr>
            </w:pPr>
            <w:r w:rsidRPr="00C3550B">
              <w:rPr>
                <w:rFonts w:ascii="Arial" w:hAnsi="Arial" w:cs="Arial"/>
                <w:sz w:val="18"/>
                <w:szCs w:val="18"/>
              </w:rPr>
              <w:t>hardware used in section 5.5.3 (PBCU Propeller Speed sensor reading circuit) are already tested in section 5.5.1 and 5.5.2</w:t>
            </w:r>
          </w:p>
          <w:p w:rsidR="00F3656B" w:rsidRPr="00C3550B" w:rsidRDefault="00F3656B" w:rsidP="00F3656B">
            <w:pPr>
              <w:pStyle w:val="Paragraphedeliste"/>
              <w:numPr>
                <w:ilvl w:val="0"/>
                <w:numId w:val="21"/>
              </w:numPr>
              <w:spacing w:before="20"/>
              <w:rPr>
                <w:rFonts w:ascii="Arial" w:hAnsi="Arial" w:cs="Arial"/>
                <w:sz w:val="18"/>
                <w:szCs w:val="18"/>
                <w:u w:val="single"/>
              </w:rPr>
            </w:pPr>
            <w:r w:rsidRPr="00C3550B">
              <w:rPr>
                <w:rFonts w:ascii="Arial" w:hAnsi="Arial" w:cs="Arial"/>
                <w:sz w:val="18"/>
                <w:szCs w:val="18"/>
              </w:rPr>
              <w:t>PBU removed from ESS Test rig, because PBU in not in the scope of this ATP. Dynamic braking test (engage and release) was removed by ESS because:</w:t>
            </w:r>
          </w:p>
          <w:p w:rsidR="00F3656B" w:rsidRPr="00056E1F" w:rsidRDefault="00F3656B" w:rsidP="00F3656B">
            <w:pPr>
              <w:pStyle w:val="Paragraphedeliste"/>
              <w:numPr>
                <w:ilvl w:val="1"/>
                <w:numId w:val="21"/>
              </w:numPr>
              <w:spacing w:before="20"/>
              <w:rPr>
                <w:rFonts w:ascii="Arial" w:hAnsi="Arial" w:cs="Arial"/>
                <w:sz w:val="18"/>
                <w:szCs w:val="18"/>
                <w:u w:val="single"/>
              </w:rPr>
            </w:pPr>
            <w:r w:rsidRPr="00056E1F">
              <w:rPr>
                <w:rFonts w:ascii="Arial" w:hAnsi="Arial" w:cs="Arial"/>
                <w:sz w:val="18"/>
                <w:szCs w:val="18"/>
              </w:rPr>
              <w:t>dynamic performances are tested by a dedicated test step (refer to ATP0184 section 5.8)</w:t>
            </w:r>
          </w:p>
          <w:p w:rsidR="00F3656B" w:rsidRPr="00C3550B" w:rsidRDefault="00F3656B" w:rsidP="00F3656B">
            <w:pPr>
              <w:pStyle w:val="Paragraphedeliste"/>
              <w:numPr>
                <w:ilvl w:val="1"/>
                <w:numId w:val="21"/>
              </w:numPr>
              <w:spacing w:before="20"/>
              <w:rPr>
                <w:rFonts w:ascii="Arial" w:hAnsi="Arial" w:cs="Arial"/>
                <w:sz w:val="18"/>
                <w:szCs w:val="18"/>
                <w:u w:val="single"/>
              </w:rPr>
            </w:pPr>
            <w:r w:rsidRPr="00C3550B">
              <w:rPr>
                <w:rFonts w:ascii="Arial" w:hAnsi="Arial" w:cs="Arial"/>
                <w:sz w:val="18"/>
                <w:szCs w:val="18"/>
              </w:rPr>
              <w:t xml:space="preserve">during ESS </w:t>
            </w:r>
            <w:r>
              <w:rPr>
                <w:rFonts w:ascii="Arial" w:hAnsi="Arial" w:cs="Arial"/>
                <w:sz w:val="18"/>
                <w:szCs w:val="18"/>
              </w:rPr>
              <w:t>only</w:t>
            </w:r>
            <w:r w:rsidRPr="00C3550B">
              <w:rPr>
                <w:rFonts w:ascii="Arial" w:hAnsi="Arial" w:cs="Arial"/>
                <w:sz w:val="18"/>
                <w:szCs w:val="18"/>
              </w:rPr>
              <w:t xml:space="preserve"> functional test was performed</w:t>
            </w:r>
            <w:r>
              <w:rPr>
                <w:rFonts w:ascii="Arial" w:hAnsi="Arial" w:cs="Arial"/>
                <w:sz w:val="18"/>
                <w:szCs w:val="18"/>
              </w:rPr>
              <w:t>,</w:t>
            </w:r>
            <w:r w:rsidRPr="00C3550B">
              <w:rPr>
                <w:rFonts w:ascii="Arial" w:hAnsi="Arial" w:cs="Arial"/>
                <w:sz w:val="18"/>
                <w:szCs w:val="18"/>
              </w:rPr>
              <w:t xml:space="preserve"> no measurement is performed during dynamic braking</w:t>
            </w:r>
          </w:p>
          <w:p w:rsidR="00F3656B" w:rsidRPr="00A448B0" w:rsidRDefault="00F3656B" w:rsidP="00F3656B">
            <w:pPr>
              <w:pStyle w:val="Paragraphedeliste"/>
              <w:numPr>
                <w:ilvl w:val="1"/>
                <w:numId w:val="21"/>
              </w:numPr>
              <w:spacing w:before="20"/>
              <w:rPr>
                <w:rFonts w:ascii="Arial" w:hAnsi="Arial" w:cs="Arial"/>
                <w:sz w:val="18"/>
                <w:szCs w:val="18"/>
                <w:u w:val="single"/>
              </w:rPr>
            </w:pPr>
            <w:r w:rsidRPr="00C3550B">
              <w:rPr>
                <w:rFonts w:ascii="Arial" w:hAnsi="Arial" w:cs="Arial"/>
                <w:sz w:val="18"/>
                <w:szCs w:val="18"/>
              </w:rPr>
              <w:t>PBCU electronic is fully powered in stand</w:t>
            </w:r>
            <w:r>
              <w:rPr>
                <w:rFonts w:ascii="Arial" w:hAnsi="Arial" w:cs="Arial"/>
                <w:sz w:val="18"/>
                <w:szCs w:val="18"/>
              </w:rPr>
              <w:t>-</w:t>
            </w:r>
            <w:r w:rsidRPr="00C3550B">
              <w:rPr>
                <w:rFonts w:ascii="Arial" w:hAnsi="Arial" w:cs="Arial"/>
                <w:sz w:val="18"/>
                <w:szCs w:val="18"/>
              </w:rPr>
              <w:t xml:space="preserve">by mode, </w:t>
            </w:r>
            <w:proofErr w:type="gramStart"/>
            <w:r w:rsidRPr="00C3550B">
              <w:rPr>
                <w:rFonts w:ascii="Arial" w:hAnsi="Arial" w:cs="Arial"/>
                <w:sz w:val="18"/>
                <w:szCs w:val="18"/>
              </w:rPr>
              <w:t>then</w:t>
            </w:r>
            <w:proofErr w:type="gramEnd"/>
            <w:r w:rsidRPr="00C3550B">
              <w:rPr>
                <w:rFonts w:ascii="Arial" w:hAnsi="Arial" w:cs="Arial"/>
                <w:sz w:val="18"/>
                <w:szCs w:val="18"/>
              </w:rPr>
              <w:t xml:space="preserve"> the removal of </w:t>
            </w:r>
            <w:r>
              <w:rPr>
                <w:rFonts w:ascii="Arial" w:hAnsi="Arial" w:cs="Arial"/>
                <w:sz w:val="18"/>
                <w:szCs w:val="18"/>
              </w:rPr>
              <w:t xml:space="preserve">dynamic braking sequence didn’t reduce </w:t>
            </w:r>
            <w:r w:rsidRPr="00C3550B">
              <w:rPr>
                <w:rFonts w:ascii="Arial" w:hAnsi="Arial" w:cs="Arial"/>
                <w:sz w:val="18"/>
                <w:szCs w:val="18"/>
              </w:rPr>
              <w:t>the coverage of ATP</w:t>
            </w:r>
            <w:r>
              <w:rPr>
                <w:rFonts w:ascii="Arial" w:hAnsi="Arial" w:cs="Arial"/>
                <w:sz w:val="18"/>
                <w:szCs w:val="18"/>
              </w:rPr>
              <w:t xml:space="preserve"> in terms of capability the intercept component infant mortality and process issue (e.g. cold welding).</w:t>
            </w:r>
          </w:p>
          <w:p w:rsidR="00F3656B" w:rsidRPr="00A0582D" w:rsidRDefault="00F3656B" w:rsidP="00F3656B">
            <w:pPr>
              <w:pStyle w:val="Paragraphedeliste"/>
              <w:numPr>
                <w:ilvl w:val="1"/>
                <w:numId w:val="21"/>
              </w:numPr>
              <w:spacing w:before="20"/>
              <w:rPr>
                <w:rFonts w:ascii="Arial" w:hAnsi="Arial" w:cs="Arial"/>
                <w:sz w:val="18"/>
                <w:szCs w:val="18"/>
                <w:u w:val="single"/>
              </w:rPr>
            </w:pPr>
            <w:r w:rsidRPr="00A0582D">
              <w:rPr>
                <w:rFonts w:ascii="Arial" w:hAnsi="Arial" w:cs="Arial"/>
                <w:sz w:val="18"/>
                <w:szCs w:val="18"/>
              </w:rPr>
              <w:t>No failure was reported during ESS dynamic braking on PBCU –07</w:t>
            </w:r>
          </w:p>
          <w:p w:rsidR="00F3656B" w:rsidRPr="00667B47" w:rsidRDefault="00F3656B" w:rsidP="00F3656B">
            <w:pPr>
              <w:spacing w:before="20"/>
              <w:ind w:left="28"/>
              <w:rPr>
                <w:rFonts w:ascii="Arial" w:hAnsi="Arial" w:cs="Arial"/>
                <w:sz w:val="18"/>
                <w:szCs w:val="18"/>
              </w:rPr>
            </w:pPr>
          </w:p>
          <w:p w:rsidR="00F3656B" w:rsidRPr="00C922B1" w:rsidRDefault="00F3656B" w:rsidP="00922B9F">
            <w:pPr>
              <w:spacing w:before="20"/>
              <w:ind w:left="28"/>
              <w:rPr>
                <w:rFonts w:ascii="Arial" w:hAnsi="Arial" w:cs="Arial"/>
                <w:b/>
              </w:rPr>
            </w:pPr>
          </w:p>
        </w:tc>
      </w:tr>
      <w:tr w:rsidR="00757A33" w:rsidTr="00BE366F">
        <w:trPr>
          <w:cantSplit/>
          <w:trHeight w:val="12176"/>
        </w:trPr>
        <w:tc>
          <w:tcPr>
            <w:tcW w:w="10536" w:type="dxa"/>
            <w:gridSpan w:val="2"/>
            <w:tcBorders>
              <w:top w:val="single" w:sz="2" w:space="0" w:color="000000"/>
              <w:left w:val="single" w:sz="12" w:space="0" w:color="000000"/>
              <w:bottom w:val="single" w:sz="2" w:space="0" w:color="000000"/>
              <w:right w:val="single" w:sz="12" w:space="0" w:color="000000"/>
            </w:tcBorders>
            <w:shd w:val="pct25" w:color="C0C0C0" w:fill="auto"/>
          </w:tcPr>
          <w:p w:rsidR="00A448B0" w:rsidRPr="00667B47" w:rsidRDefault="00A448B0" w:rsidP="002934AF">
            <w:pPr>
              <w:spacing w:before="20"/>
              <w:ind w:left="28"/>
              <w:rPr>
                <w:rFonts w:ascii="Arial" w:hAnsi="Arial" w:cs="Arial"/>
                <w:sz w:val="18"/>
                <w:szCs w:val="18"/>
              </w:rPr>
            </w:pPr>
          </w:p>
          <w:p w:rsidR="007827B2" w:rsidRPr="0025048A" w:rsidRDefault="00256796" w:rsidP="00F3656B">
            <w:pPr>
              <w:pStyle w:val="Paragraphedeliste"/>
              <w:numPr>
                <w:ilvl w:val="0"/>
                <w:numId w:val="19"/>
              </w:numPr>
              <w:spacing w:before="20"/>
              <w:rPr>
                <w:rFonts w:ascii="Arial" w:hAnsi="Arial" w:cs="Arial"/>
                <w:sz w:val="18"/>
                <w:szCs w:val="18"/>
                <w:u w:val="single"/>
              </w:rPr>
            </w:pPr>
            <w:r w:rsidRPr="0025048A">
              <w:rPr>
                <w:rFonts w:ascii="Arial" w:hAnsi="Arial" w:cs="Arial"/>
                <w:sz w:val="18"/>
                <w:szCs w:val="18"/>
                <w:u w:val="single"/>
              </w:rPr>
              <w:t>ATP0184 rev. G to rev. H</w:t>
            </w:r>
            <w:r w:rsidR="00987607" w:rsidRPr="0025048A">
              <w:rPr>
                <w:rFonts w:ascii="Arial" w:hAnsi="Arial" w:cs="Arial"/>
                <w:sz w:val="18"/>
                <w:szCs w:val="18"/>
                <w:u w:val="single"/>
              </w:rPr>
              <w:t xml:space="preserve"> (</w:t>
            </w:r>
            <w:r w:rsidR="00D562A0" w:rsidRPr="0025048A">
              <w:rPr>
                <w:rFonts w:ascii="Arial" w:hAnsi="Arial" w:cs="Arial"/>
                <w:sz w:val="18"/>
                <w:szCs w:val="18"/>
                <w:u w:val="single"/>
              </w:rPr>
              <w:t>26/08/2016</w:t>
            </w:r>
            <w:r w:rsidR="00987607" w:rsidRPr="0025048A">
              <w:rPr>
                <w:rFonts w:ascii="Arial" w:hAnsi="Arial" w:cs="Arial"/>
                <w:sz w:val="18"/>
                <w:szCs w:val="18"/>
                <w:u w:val="single"/>
              </w:rPr>
              <w:t>)</w:t>
            </w:r>
          </w:p>
          <w:p w:rsidR="00256796" w:rsidRPr="00667B47" w:rsidRDefault="00256796" w:rsidP="005E474B">
            <w:pPr>
              <w:pStyle w:val="Paragraphedeliste"/>
              <w:numPr>
                <w:ilvl w:val="1"/>
                <w:numId w:val="17"/>
              </w:numPr>
              <w:spacing w:before="20"/>
              <w:rPr>
                <w:rFonts w:ascii="Arial" w:hAnsi="Arial" w:cs="Arial"/>
                <w:sz w:val="18"/>
                <w:szCs w:val="18"/>
              </w:rPr>
            </w:pPr>
            <w:r w:rsidRPr="00667B47">
              <w:rPr>
                <w:rFonts w:ascii="Arial" w:hAnsi="Arial" w:cs="Arial"/>
                <w:sz w:val="18"/>
                <w:szCs w:val="18"/>
              </w:rPr>
              <w:t xml:space="preserve">Test rig </w:t>
            </w:r>
            <w:r w:rsidR="005E474B" w:rsidRPr="00667B47">
              <w:rPr>
                <w:rFonts w:ascii="Arial" w:hAnsi="Arial" w:cs="Arial"/>
                <w:sz w:val="18"/>
                <w:szCs w:val="18"/>
              </w:rPr>
              <w:t xml:space="preserve">N0876 </w:t>
            </w:r>
            <w:r w:rsidR="00A0582D">
              <w:rPr>
                <w:rFonts w:ascii="Arial" w:hAnsi="Arial" w:cs="Arial"/>
                <w:sz w:val="18"/>
                <w:szCs w:val="18"/>
              </w:rPr>
              <w:t>operation was tested using two</w:t>
            </w:r>
            <w:r w:rsidRPr="00667B47">
              <w:rPr>
                <w:rFonts w:ascii="Arial" w:hAnsi="Arial" w:cs="Arial"/>
                <w:sz w:val="18"/>
                <w:szCs w:val="18"/>
              </w:rPr>
              <w:t xml:space="preserve"> PBCU </w:t>
            </w:r>
            <w:r w:rsidR="006943F5" w:rsidRPr="00A0582D">
              <w:rPr>
                <w:rFonts w:ascii="Arial" w:hAnsi="Arial" w:cs="Arial"/>
                <w:sz w:val="18"/>
                <w:szCs w:val="18"/>
              </w:rPr>
              <w:t>(S/N</w:t>
            </w:r>
            <w:r w:rsidR="00A0582D" w:rsidRPr="00A0582D">
              <w:rPr>
                <w:rFonts w:ascii="Arial" w:hAnsi="Arial" w:cs="Arial"/>
                <w:sz w:val="18"/>
                <w:szCs w:val="18"/>
              </w:rPr>
              <w:t xml:space="preserve"> 00252 and S/N01024</w:t>
            </w:r>
            <w:r w:rsidR="006943F5" w:rsidRPr="00A0582D">
              <w:rPr>
                <w:rFonts w:ascii="Arial" w:hAnsi="Arial" w:cs="Arial"/>
                <w:sz w:val="18"/>
                <w:szCs w:val="18"/>
              </w:rPr>
              <w:t>)</w:t>
            </w:r>
            <w:r w:rsidR="006943F5">
              <w:rPr>
                <w:rFonts w:ascii="Arial" w:hAnsi="Arial" w:cs="Arial"/>
                <w:sz w:val="18"/>
                <w:szCs w:val="18"/>
              </w:rPr>
              <w:t xml:space="preserve"> </w:t>
            </w:r>
            <w:r w:rsidRPr="00667B47">
              <w:rPr>
                <w:rFonts w:ascii="Arial" w:hAnsi="Arial" w:cs="Arial"/>
                <w:sz w:val="18"/>
                <w:szCs w:val="18"/>
              </w:rPr>
              <w:t xml:space="preserve">previously </w:t>
            </w:r>
            <w:r w:rsidR="005E474B" w:rsidRPr="00667B47">
              <w:rPr>
                <w:rFonts w:ascii="Arial" w:hAnsi="Arial" w:cs="Arial"/>
                <w:sz w:val="18"/>
                <w:szCs w:val="18"/>
              </w:rPr>
              <w:t>checked with old test rig (N0636)</w:t>
            </w:r>
            <w:r w:rsidR="001C1629">
              <w:rPr>
                <w:rFonts w:ascii="Arial" w:hAnsi="Arial" w:cs="Arial"/>
                <w:sz w:val="18"/>
                <w:szCs w:val="18"/>
              </w:rPr>
              <w:t>, refer to N0876(10-2016.pdf document</w:t>
            </w:r>
            <w:r w:rsidR="00CE7CD8">
              <w:rPr>
                <w:rFonts w:ascii="Arial" w:hAnsi="Arial" w:cs="Arial"/>
                <w:sz w:val="18"/>
                <w:szCs w:val="18"/>
              </w:rPr>
              <w:t>)</w:t>
            </w:r>
            <w:r w:rsidR="001C1629">
              <w:rPr>
                <w:rFonts w:ascii="Arial" w:hAnsi="Arial" w:cs="Arial"/>
                <w:sz w:val="18"/>
                <w:szCs w:val="18"/>
              </w:rPr>
              <w:t>.</w:t>
            </w:r>
          </w:p>
          <w:p w:rsidR="006F46C5" w:rsidRPr="00667B47" w:rsidRDefault="005E474B" w:rsidP="00D562A0">
            <w:pPr>
              <w:pStyle w:val="Paragraphedeliste"/>
              <w:numPr>
                <w:ilvl w:val="1"/>
                <w:numId w:val="17"/>
              </w:numPr>
              <w:spacing w:before="20"/>
              <w:rPr>
                <w:rFonts w:ascii="Arial" w:hAnsi="Arial" w:cs="Arial"/>
                <w:sz w:val="18"/>
                <w:szCs w:val="18"/>
              </w:rPr>
            </w:pPr>
            <w:r w:rsidRPr="00667B47">
              <w:rPr>
                <w:rFonts w:ascii="Arial" w:hAnsi="Arial" w:cs="Arial"/>
                <w:sz w:val="18"/>
                <w:szCs w:val="18"/>
              </w:rPr>
              <w:t>T</w:t>
            </w:r>
            <w:r w:rsidR="001B09BD" w:rsidRPr="00667B47">
              <w:rPr>
                <w:rFonts w:ascii="Arial" w:hAnsi="Arial" w:cs="Arial"/>
                <w:sz w:val="18"/>
                <w:szCs w:val="18"/>
              </w:rPr>
              <w:t xml:space="preserve">est rig </w:t>
            </w:r>
            <w:r w:rsidR="00E300BC" w:rsidRPr="00667B47">
              <w:rPr>
                <w:rFonts w:ascii="Arial" w:hAnsi="Arial" w:cs="Arial"/>
                <w:sz w:val="18"/>
                <w:szCs w:val="18"/>
              </w:rPr>
              <w:t xml:space="preserve">N0876 </w:t>
            </w:r>
            <w:r w:rsidR="006F46C5" w:rsidRPr="00667B47">
              <w:rPr>
                <w:rFonts w:ascii="Arial" w:hAnsi="Arial" w:cs="Arial"/>
                <w:sz w:val="18"/>
                <w:szCs w:val="18"/>
              </w:rPr>
              <w:t>is a</w:t>
            </w:r>
            <w:r w:rsidR="00A47D90">
              <w:rPr>
                <w:rFonts w:ascii="Arial" w:hAnsi="Arial" w:cs="Arial"/>
                <w:sz w:val="18"/>
                <w:szCs w:val="18"/>
              </w:rPr>
              <w:t xml:space="preserve">n evolution of </w:t>
            </w:r>
            <w:r w:rsidR="00A0582D">
              <w:rPr>
                <w:rFonts w:ascii="Arial" w:hAnsi="Arial" w:cs="Arial"/>
                <w:sz w:val="18"/>
                <w:szCs w:val="18"/>
              </w:rPr>
              <w:t>test rig N0636.</w:t>
            </w:r>
          </w:p>
          <w:p w:rsidR="00256796" w:rsidRPr="00667B47" w:rsidRDefault="00256796" w:rsidP="002934AF">
            <w:pPr>
              <w:spacing w:before="20"/>
              <w:ind w:left="28"/>
              <w:rPr>
                <w:rFonts w:ascii="Arial" w:hAnsi="Arial" w:cs="Arial"/>
                <w:sz w:val="18"/>
                <w:szCs w:val="18"/>
              </w:rPr>
            </w:pPr>
          </w:p>
          <w:p w:rsidR="00DE735B" w:rsidRPr="00667B47" w:rsidRDefault="00A47D90" w:rsidP="00DE735B">
            <w:pPr>
              <w:spacing w:before="20"/>
              <w:ind w:left="28"/>
              <w:rPr>
                <w:rFonts w:ascii="Arial" w:hAnsi="Arial" w:cs="Arial"/>
                <w:sz w:val="18"/>
                <w:szCs w:val="18"/>
              </w:rPr>
            </w:pPr>
            <w:r>
              <w:rPr>
                <w:rFonts w:ascii="Arial" w:hAnsi="Arial" w:cs="Arial"/>
                <w:sz w:val="18"/>
                <w:szCs w:val="18"/>
              </w:rPr>
              <w:t>Note</w:t>
            </w:r>
            <w:r w:rsidR="00DE735B" w:rsidRPr="00667B47">
              <w:rPr>
                <w:rFonts w:ascii="Arial" w:hAnsi="Arial" w:cs="Arial"/>
                <w:sz w:val="18"/>
                <w:szCs w:val="18"/>
              </w:rPr>
              <w:t xml:space="preserve">: PBCU </w:t>
            </w:r>
            <w:r w:rsidR="008F07E4">
              <w:rPr>
                <w:rFonts w:ascii="Arial" w:hAnsi="Arial" w:cs="Arial"/>
                <w:sz w:val="18"/>
                <w:szCs w:val="18"/>
              </w:rPr>
              <w:t>TP</w:t>
            </w:r>
            <w:r w:rsidR="007A6212" w:rsidRPr="00667B47">
              <w:rPr>
                <w:rFonts w:ascii="Arial" w:hAnsi="Arial" w:cs="Arial"/>
                <w:sz w:val="18"/>
                <w:szCs w:val="18"/>
              </w:rPr>
              <w:t>1902</w:t>
            </w:r>
            <w:r w:rsidR="005148A2">
              <w:rPr>
                <w:rFonts w:ascii="Arial" w:hAnsi="Arial" w:cs="Arial"/>
                <w:sz w:val="18"/>
                <w:szCs w:val="18"/>
              </w:rPr>
              <w:t>25</w:t>
            </w:r>
            <w:r w:rsidR="00DE735B" w:rsidRPr="00667B47">
              <w:rPr>
                <w:rFonts w:ascii="Arial" w:hAnsi="Arial" w:cs="Arial"/>
                <w:sz w:val="18"/>
                <w:szCs w:val="18"/>
              </w:rPr>
              <w:t xml:space="preserve"> </w:t>
            </w:r>
            <w:proofErr w:type="gramStart"/>
            <w:r w:rsidR="00DE735B" w:rsidRPr="00667B47">
              <w:rPr>
                <w:rFonts w:ascii="Arial" w:hAnsi="Arial" w:cs="Arial"/>
                <w:sz w:val="18"/>
                <w:szCs w:val="18"/>
              </w:rPr>
              <w:t>will be tested</w:t>
            </w:r>
            <w:proofErr w:type="gramEnd"/>
            <w:r w:rsidR="00DE735B" w:rsidRPr="00667B47">
              <w:rPr>
                <w:rFonts w:ascii="Arial" w:hAnsi="Arial" w:cs="Arial"/>
                <w:sz w:val="18"/>
                <w:szCs w:val="18"/>
              </w:rPr>
              <w:t xml:space="preserve"> with the old test bench N06</w:t>
            </w:r>
            <w:r w:rsidR="00667B47">
              <w:rPr>
                <w:rFonts w:ascii="Arial" w:hAnsi="Arial" w:cs="Arial"/>
                <w:sz w:val="18"/>
                <w:szCs w:val="18"/>
              </w:rPr>
              <w:t>3</w:t>
            </w:r>
            <w:r w:rsidR="00DE735B" w:rsidRPr="00667B47">
              <w:rPr>
                <w:rFonts w:ascii="Arial" w:hAnsi="Arial" w:cs="Arial"/>
                <w:sz w:val="18"/>
                <w:szCs w:val="18"/>
              </w:rPr>
              <w:t xml:space="preserve">6. </w:t>
            </w:r>
            <w:proofErr w:type="gramStart"/>
            <w:r w:rsidR="00DE735B" w:rsidRPr="00667B47">
              <w:rPr>
                <w:rFonts w:ascii="Arial" w:hAnsi="Arial" w:cs="Arial"/>
                <w:sz w:val="18"/>
                <w:szCs w:val="18"/>
              </w:rPr>
              <w:t>Last revision</w:t>
            </w:r>
            <w:r w:rsidR="00667B47">
              <w:rPr>
                <w:rFonts w:ascii="Arial" w:hAnsi="Arial" w:cs="Arial"/>
                <w:sz w:val="18"/>
                <w:szCs w:val="18"/>
              </w:rPr>
              <w:t xml:space="preserve"> </w:t>
            </w:r>
            <w:r w:rsidR="00E33604">
              <w:rPr>
                <w:rFonts w:ascii="Arial" w:hAnsi="Arial" w:cs="Arial"/>
                <w:sz w:val="18"/>
                <w:szCs w:val="18"/>
              </w:rPr>
              <w:t>(</w:t>
            </w:r>
            <w:r w:rsidR="00667B47">
              <w:rPr>
                <w:rFonts w:ascii="Arial" w:hAnsi="Arial" w:cs="Arial"/>
                <w:sz w:val="18"/>
                <w:szCs w:val="18"/>
              </w:rPr>
              <w:t>Rev H</w:t>
            </w:r>
            <w:r w:rsidR="00E33604">
              <w:rPr>
                <w:rFonts w:ascii="Arial" w:hAnsi="Arial" w:cs="Arial"/>
                <w:sz w:val="18"/>
                <w:szCs w:val="18"/>
              </w:rPr>
              <w:t>)</w:t>
            </w:r>
            <w:r w:rsidR="00DE735B" w:rsidRPr="00667B47">
              <w:rPr>
                <w:rFonts w:ascii="Arial" w:hAnsi="Arial" w:cs="Arial"/>
                <w:sz w:val="18"/>
                <w:szCs w:val="18"/>
              </w:rPr>
              <w:t xml:space="preserve"> of PBCU ATP did not apply to PBCU </w:t>
            </w:r>
            <w:r w:rsidR="008F07E4">
              <w:rPr>
                <w:rFonts w:ascii="Arial" w:hAnsi="Arial" w:cs="Arial"/>
                <w:sz w:val="18"/>
                <w:szCs w:val="18"/>
              </w:rPr>
              <w:t>TP</w:t>
            </w:r>
            <w:r w:rsidR="007A6212" w:rsidRPr="00667B47">
              <w:rPr>
                <w:rFonts w:ascii="Arial" w:hAnsi="Arial" w:cs="Arial"/>
                <w:sz w:val="18"/>
                <w:szCs w:val="18"/>
              </w:rPr>
              <w:t>190</w:t>
            </w:r>
            <w:r w:rsidR="005148A2">
              <w:rPr>
                <w:rFonts w:ascii="Arial" w:hAnsi="Arial" w:cs="Arial"/>
                <w:sz w:val="18"/>
                <w:szCs w:val="18"/>
              </w:rPr>
              <w:t>225</w:t>
            </w:r>
            <w:r w:rsidR="00667B47">
              <w:rPr>
                <w:rFonts w:ascii="Arial" w:hAnsi="Arial" w:cs="Arial"/>
                <w:sz w:val="18"/>
                <w:szCs w:val="18"/>
              </w:rPr>
              <w:t xml:space="preserve"> and </w:t>
            </w:r>
            <w:r w:rsidR="00C3550B">
              <w:rPr>
                <w:rFonts w:ascii="Arial" w:hAnsi="Arial" w:cs="Arial"/>
                <w:sz w:val="18"/>
                <w:szCs w:val="18"/>
              </w:rPr>
              <w:t>is</w:t>
            </w:r>
            <w:r w:rsidR="00EA40CD">
              <w:rPr>
                <w:rFonts w:ascii="Arial" w:hAnsi="Arial" w:cs="Arial"/>
                <w:sz w:val="18"/>
                <w:szCs w:val="18"/>
              </w:rPr>
              <w:t xml:space="preserve"> </w:t>
            </w:r>
            <w:r w:rsidR="00667B47">
              <w:rPr>
                <w:rFonts w:ascii="Arial" w:hAnsi="Arial" w:cs="Arial"/>
                <w:sz w:val="18"/>
                <w:szCs w:val="18"/>
              </w:rPr>
              <w:t xml:space="preserve">applicable to </w:t>
            </w:r>
            <w:r w:rsidR="008F07E4">
              <w:rPr>
                <w:rFonts w:ascii="Arial" w:hAnsi="Arial" w:cs="Arial"/>
                <w:sz w:val="18"/>
                <w:szCs w:val="18"/>
              </w:rPr>
              <w:t>TP</w:t>
            </w:r>
            <w:r w:rsidR="00667B47">
              <w:rPr>
                <w:rFonts w:ascii="Arial" w:hAnsi="Arial" w:cs="Arial"/>
                <w:sz w:val="18"/>
                <w:szCs w:val="18"/>
              </w:rPr>
              <w:t>190</w:t>
            </w:r>
            <w:r w:rsidR="005148A2">
              <w:rPr>
                <w:rFonts w:ascii="Arial" w:hAnsi="Arial" w:cs="Arial"/>
                <w:sz w:val="18"/>
                <w:szCs w:val="18"/>
              </w:rPr>
              <w:t>234 only</w:t>
            </w:r>
            <w:r w:rsidR="007A6212" w:rsidRPr="00667B47">
              <w:rPr>
                <w:rFonts w:ascii="Arial" w:hAnsi="Arial" w:cs="Arial"/>
                <w:sz w:val="18"/>
                <w:szCs w:val="18"/>
              </w:rPr>
              <w:t>.</w:t>
            </w:r>
            <w:proofErr w:type="gramEnd"/>
          </w:p>
          <w:p w:rsidR="00C3550B" w:rsidRPr="00667B47" w:rsidRDefault="00C3550B" w:rsidP="00DE735B">
            <w:pPr>
              <w:spacing w:before="20"/>
              <w:ind w:left="28"/>
              <w:rPr>
                <w:rFonts w:ascii="Arial" w:hAnsi="Arial" w:cs="Arial"/>
                <w:sz w:val="18"/>
                <w:szCs w:val="18"/>
              </w:rPr>
            </w:pPr>
          </w:p>
          <w:p w:rsidR="00325950" w:rsidRPr="00667B47" w:rsidRDefault="00325950" w:rsidP="00325950">
            <w:pPr>
              <w:pStyle w:val="Paragraphedeliste"/>
              <w:numPr>
                <w:ilvl w:val="0"/>
                <w:numId w:val="18"/>
              </w:numPr>
              <w:spacing w:before="20"/>
              <w:rPr>
                <w:rFonts w:ascii="Arial" w:hAnsi="Arial" w:cs="Arial"/>
                <w:b/>
                <w:szCs w:val="18"/>
              </w:rPr>
            </w:pPr>
            <w:r w:rsidRPr="00667B47">
              <w:rPr>
                <w:rFonts w:ascii="Arial" w:hAnsi="Arial" w:cs="Arial"/>
                <w:b/>
                <w:szCs w:val="18"/>
              </w:rPr>
              <w:t>Conclusion</w:t>
            </w:r>
          </w:p>
          <w:p w:rsidR="00BE366F" w:rsidRDefault="00BE366F" w:rsidP="00325950">
            <w:pPr>
              <w:spacing w:before="20"/>
              <w:ind w:left="28"/>
              <w:rPr>
                <w:rFonts w:ascii="Arial" w:hAnsi="Arial" w:cs="Arial"/>
                <w:sz w:val="18"/>
                <w:szCs w:val="18"/>
              </w:rPr>
            </w:pPr>
            <w:r>
              <w:rPr>
                <w:rFonts w:ascii="Arial" w:hAnsi="Arial" w:cs="Arial"/>
                <w:sz w:val="18"/>
                <w:szCs w:val="18"/>
              </w:rPr>
              <w:t>Applicable to PBCU TP190225 and TP190234 :</w:t>
            </w:r>
          </w:p>
          <w:p w:rsidR="00325950" w:rsidRPr="00667B47" w:rsidRDefault="00BE366F" w:rsidP="00325950">
            <w:pPr>
              <w:spacing w:before="20"/>
              <w:ind w:left="28"/>
              <w:rPr>
                <w:rFonts w:ascii="Arial" w:hAnsi="Arial" w:cs="Arial"/>
                <w:sz w:val="18"/>
                <w:szCs w:val="18"/>
              </w:rPr>
            </w:pPr>
            <w:r>
              <w:rPr>
                <w:rFonts w:ascii="Arial" w:hAnsi="Arial" w:cs="Arial"/>
                <w:sz w:val="18"/>
                <w:szCs w:val="18"/>
              </w:rPr>
              <w:t xml:space="preserve">       </w:t>
            </w:r>
            <w:r w:rsidR="00325950" w:rsidRPr="00667B47">
              <w:rPr>
                <w:rFonts w:ascii="Arial" w:hAnsi="Arial" w:cs="Arial"/>
                <w:sz w:val="18"/>
                <w:szCs w:val="18"/>
              </w:rPr>
              <w:t xml:space="preserve">The ATP rev. F </w:t>
            </w:r>
            <w:r w:rsidR="00327375" w:rsidRPr="00667B47">
              <w:rPr>
                <w:rFonts w:ascii="Arial" w:hAnsi="Arial" w:cs="Arial"/>
                <w:sz w:val="18"/>
                <w:szCs w:val="18"/>
              </w:rPr>
              <w:t>is</w:t>
            </w:r>
            <w:r w:rsidR="00325950" w:rsidRPr="00667B47">
              <w:rPr>
                <w:rFonts w:ascii="Arial" w:hAnsi="Arial" w:cs="Arial"/>
                <w:sz w:val="18"/>
                <w:szCs w:val="18"/>
              </w:rPr>
              <w:t xml:space="preserve"> only documentation corrections.</w:t>
            </w:r>
          </w:p>
          <w:p w:rsidR="00325950" w:rsidRPr="00667B47" w:rsidRDefault="00BE366F" w:rsidP="00325950">
            <w:pPr>
              <w:spacing w:before="20"/>
              <w:ind w:left="28"/>
              <w:rPr>
                <w:rFonts w:ascii="Arial" w:hAnsi="Arial" w:cs="Arial"/>
                <w:sz w:val="18"/>
                <w:szCs w:val="18"/>
              </w:rPr>
            </w:pPr>
            <w:r>
              <w:rPr>
                <w:rFonts w:ascii="Arial" w:hAnsi="Arial" w:cs="Arial"/>
                <w:sz w:val="18"/>
                <w:szCs w:val="18"/>
              </w:rPr>
              <w:t xml:space="preserve">       </w:t>
            </w:r>
            <w:r w:rsidR="00325950" w:rsidRPr="00667B47">
              <w:rPr>
                <w:rFonts w:ascii="Arial" w:hAnsi="Arial" w:cs="Arial"/>
                <w:sz w:val="18"/>
                <w:szCs w:val="18"/>
              </w:rPr>
              <w:t>The ATP rev. G improves the coverage of the procedure.</w:t>
            </w:r>
          </w:p>
          <w:p w:rsidR="00BE366F" w:rsidRDefault="00BE366F" w:rsidP="00BE366F">
            <w:pPr>
              <w:spacing w:before="20"/>
              <w:ind w:left="28"/>
              <w:rPr>
                <w:rFonts w:ascii="Arial" w:hAnsi="Arial" w:cs="Arial"/>
                <w:sz w:val="18"/>
                <w:szCs w:val="18"/>
              </w:rPr>
            </w:pPr>
            <w:r>
              <w:rPr>
                <w:rFonts w:ascii="Arial" w:hAnsi="Arial" w:cs="Arial"/>
                <w:sz w:val="18"/>
                <w:szCs w:val="18"/>
              </w:rPr>
              <w:t>Applicable to PBCU TP190234 :</w:t>
            </w:r>
          </w:p>
          <w:p w:rsidR="00523160" w:rsidRDefault="00BE366F" w:rsidP="00A0582D">
            <w:pPr>
              <w:spacing w:before="20"/>
              <w:ind w:left="28"/>
              <w:rPr>
                <w:rFonts w:ascii="Arial" w:hAnsi="Arial" w:cs="Arial"/>
                <w:sz w:val="18"/>
                <w:szCs w:val="18"/>
              </w:rPr>
            </w:pPr>
            <w:r>
              <w:rPr>
                <w:rFonts w:ascii="Arial" w:hAnsi="Arial" w:cs="Arial"/>
                <w:sz w:val="18"/>
                <w:szCs w:val="18"/>
              </w:rPr>
              <w:t xml:space="preserve">       </w:t>
            </w:r>
            <w:r w:rsidR="00325950" w:rsidRPr="00667B47">
              <w:rPr>
                <w:rFonts w:ascii="Arial" w:hAnsi="Arial" w:cs="Arial"/>
                <w:sz w:val="18"/>
                <w:szCs w:val="18"/>
              </w:rPr>
              <w:t xml:space="preserve">The last ATP rev. H introduced </w:t>
            </w:r>
            <w:r w:rsidR="001F7FDD">
              <w:rPr>
                <w:rFonts w:ascii="Arial" w:hAnsi="Arial" w:cs="Arial"/>
                <w:sz w:val="18"/>
                <w:szCs w:val="18"/>
              </w:rPr>
              <w:t xml:space="preserve">PBCU P/N EPI TP190234 </w:t>
            </w:r>
            <w:r w:rsidR="00325950" w:rsidRPr="00667B47">
              <w:rPr>
                <w:rFonts w:ascii="Arial" w:hAnsi="Arial" w:cs="Arial"/>
                <w:sz w:val="18"/>
                <w:szCs w:val="18"/>
              </w:rPr>
              <w:t>and a new test bench</w:t>
            </w:r>
            <w:r w:rsidR="00067A46">
              <w:rPr>
                <w:rFonts w:ascii="Arial" w:hAnsi="Arial" w:cs="Arial"/>
                <w:sz w:val="18"/>
                <w:szCs w:val="18"/>
              </w:rPr>
              <w:t xml:space="preserve"> N0876.</w:t>
            </w:r>
            <w:r w:rsidR="00325950" w:rsidRPr="00667B47">
              <w:rPr>
                <w:rFonts w:ascii="Arial" w:hAnsi="Arial" w:cs="Arial"/>
                <w:sz w:val="18"/>
                <w:szCs w:val="18"/>
              </w:rPr>
              <w:t xml:space="preserve"> </w:t>
            </w:r>
            <w:r w:rsidR="00067A46">
              <w:rPr>
                <w:rFonts w:ascii="Arial" w:hAnsi="Arial" w:cs="Arial"/>
                <w:sz w:val="18"/>
                <w:szCs w:val="18"/>
              </w:rPr>
              <w:t>The test bench N0876 is able to perform the test described in ATP01</w:t>
            </w:r>
            <w:bookmarkStart w:id="11" w:name="_GoBack"/>
            <w:bookmarkEnd w:id="11"/>
            <w:r w:rsidR="00067A46">
              <w:rPr>
                <w:rFonts w:ascii="Arial" w:hAnsi="Arial" w:cs="Arial"/>
                <w:sz w:val="18"/>
                <w:szCs w:val="18"/>
              </w:rPr>
              <w:t>84 rev. H w</w:t>
            </w:r>
            <w:r w:rsidR="00325950" w:rsidRPr="00667B47">
              <w:rPr>
                <w:rFonts w:ascii="Arial" w:hAnsi="Arial" w:cs="Arial"/>
                <w:sz w:val="18"/>
                <w:szCs w:val="18"/>
              </w:rPr>
              <w:t xml:space="preserve">ith </w:t>
            </w:r>
            <w:r w:rsidR="00325950" w:rsidRPr="00A0582D">
              <w:rPr>
                <w:rFonts w:ascii="Arial" w:hAnsi="Arial" w:cs="Arial"/>
                <w:sz w:val="18"/>
                <w:szCs w:val="18"/>
              </w:rPr>
              <w:t>no regression</w:t>
            </w:r>
            <w:r w:rsidR="00325950" w:rsidRPr="00667B47">
              <w:rPr>
                <w:rFonts w:ascii="Arial" w:hAnsi="Arial" w:cs="Arial"/>
                <w:sz w:val="18"/>
                <w:szCs w:val="18"/>
              </w:rPr>
              <w:t xml:space="preserve"> compared to old test bench.</w:t>
            </w:r>
          </w:p>
          <w:p w:rsidR="0010377F" w:rsidRDefault="0010377F" w:rsidP="00F3656B">
            <w:pPr>
              <w:spacing w:before="20"/>
              <w:rPr>
                <w:rFonts w:ascii="Arial" w:hAnsi="Arial" w:cs="Arial"/>
                <w:sz w:val="18"/>
                <w:szCs w:val="18"/>
              </w:rPr>
            </w:pPr>
          </w:p>
          <w:p w:rsidR="00F3656B" w:rsidRPr="00667B47" w:rsidRDefault="00F3656B" w:rsidP="00F3656B">
            <w:pPr>
              <w:spacing w:before="20"/>
              <w:rPr>
                <w:rFonts w:ascii="Arial" w:hAnsi="Arial" w:cs="Arial"/>
                <w:sz w:val="18"/>
                <w:szCs w:val="18"/>
              </w:rPr>
            </w:pPr>
            <w:r w:rsidRPr="00667B47">
              <w:rPr>
                <w:rFonts w:ascii="Arial" w:hAnsi="Arial" w:cs="Arial"/>
                <w:sz w:val="18"/>
                <w:szCs w:val="18"/>
              </w:rPr>
              <w:object w:dxaOrig="2069" w:dyaOrig="1320">
                <v:shape id="_x0000_i1026" type="#_x0000_t75" style="width:96.4pt;height:62pt" o:ole="">
                  <v:imagedata r:id="rId37" o:title=""/>
                </v:shape>
                <o:OLEObject Type="Embed" ProgID="AcroExch.Document.DC" ShapeID="_x0000_i1026" DrawAspect="Icon" ObjectID="_1557904794" r:id="rId38"/>
              </w:object>
            </w:r>
            <w:r w:rsidRPr="00667B47">
              <w:rPr>
                <w:rFonts w:ascii="Arial" w:hAnsi="Arial" w:cs="Arial"/>
                <w:sz w:val="18"/>
                <w:szCs w:val="18"/>
              </w:rPr>
              <w:object w:dxaOrig="2069" w:dyaOrig="1320">
                <v:shape id="_x0000_i1027" type="#_x0000_t75" style="width:80.75pt;height:52.6pt" o:ole="">
                  <v:imagedata r:id="rId39" o:title=""/>
                </v:shape>
                <o:OLEObject Type="Embed" ProgID="AcroExch.Document.DC" ShapeID="_x0000_i1027" DrawAspect="Icon" ObjectID="_1557904795" r:id="rId40"/>
              </w:object>
            </w:r>
            <w:r w:rsidRPr="00667B47">
              <w:rPr>
                <w:rFonts w:ascii="Arial" w:hAnsi="Arial" w:cs="Arial"/>
                <w:sz w:val="18"/>
                <w:szCs w:val="18"/>
              </w:rPr>
              <w:object w:dxaOrig="2069" w:dyaOrig="1320">
                <v:shape id="_x0000_i1028" type="#_x0000_t75" style="width:87.05pt;height:56.35pt" o:ole="">
                  <v:imagedata r:id="rId41" o:title=""/>
                </v:shape>
                <o:OLEObject Type="Embed" ProgID="AcroExch.Document.DC" ShapeID="_x0000_i1028" DrawAspect="Icon" ObjectID="_1557904796" r:id="rId42"/>
              </w:object>
            </w:r>
            <w:r>
              <w:rPr>
                <w:rFonts w:ascii="Arial" w:hAnsi="Arial" w:cs="Arial"/>
                <w:sz w:val="18"/>
                <w:szCs w:val="18"/>
              </w:rPr>
              <w:object w:dxaOrig="1551" w:dyaOrig="990">
                <v:shape id="_x0000_i1029" type="#_x0000_t75" style="width:78.25pt;height:49.45pt" o:ole="">
                  <v:imagedata r:id="rId43" o:title=""/>
                </v:shape>
                <o:OLEObject Type="Embed" ProgID="AcroExch.Document.DC" ShapeID="_x0000_i1029" DrawAspect="Icon" ObjectID="_1557904797" r:id="rId44"/>
              </w:object>
            </w:r>
            <w:r>
              <w:rPr>
                <w:rFonts w:ascii="Arial" w:hAnsi="Arial" w:cs="Arial"/>
                <w:sz w:val="18"/>
                <w:szCs w:val="18"/>
              </w:rPr>
              <w:object w:dxaOrig="2069" w:dyaOrig="1320">
                <v:shape id="_x0000_i1030" type="#_x0000_t75" style="width:103.3pt;height:65.75pt" o:ole="">
                  <v:imagedata r:id="rId45" o:title=""/>
                </v:shape>
                <o:OLEObject Type="Embed" ProgID="AcroExch.Document.DC" ShapeID="_x0000_i1030" DrawAspect="Icon" ObjectID="_1557904798" r:id="rId46"/>
              </w:object>
            </w:r>
          </w:p>
        </w:tc>
      </w:tr>
    </w:tbl>
    <w:p w:rsidR="00B25FC8" w:rsidRDefault="00B25FC8">
      <w:pPr>
        <w:pStyle w:val="En-tte"/>
        <w:tabs>
          <w:tab w:val="clear" w:pos="4320"/>
          <w:tab w:val="clear" w:pos="8640"/>
        </w:tabs>
        <w:rPr>
          <w:lang w:val="en-GB"/>
        </w:rPr>
      </w:pPr>
      <w:bookmarkStart w:id="12" w:name="ende"/>
      <w:bookmarkEnd w:id="12"/>
    </w:p>
    <w:p w:rsidR="001F119D" w:rsidRDefault="001F119D">
      <w:pPr>
        <w:pStyle w:val="En-tte"/>
        <w:tabs>
          <w:tab w:val="clear" w:pos="4320"/>
          <w:tab w:val="clear" w:pos="8640"/>
        </w:tabs>
        <w:rPr>
          <w:lang w:val="en-GB"/>
        </w:rPr>
      </w:pPr>
    </w:p>
    <w:sectPr w:rsidR="001F119D" w:rsidSect="009623DC">
      <w:type w:val="continuous"/>
      <w:pgSz w:w="11907" w:h="16840" w:code="9"/>
      <w:pgMar w:top="1702" w:right="658" w:bottom="811" w:left="737" w:header="539" w:footer="352" w:gutter="0"/>
      <w:cols w:space="720"/>
      <w:formProt w:val="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BBC" w:rsidRDefault="00FA3BBC">
      <w:r>
        <w:separator/>
      </w:r>
    </w:p>
  </w:endnote>
  <w:endnote w:type="continuationSeparator" w:id="0">
    <w:p w:rsidR="00FA3BBC" w:rsidRDefault="00FA3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0ACE" w:rsidRPr="00965BBD" w:rsidRDefault="00180ACE" w:rsidP="00965BBD">
    <w:pPr>
      <w:pStyle w:val="Pieddepage"/>
      <w:jc w:val="center"/>
      <w:rPr>
        <w:rFonts w:ascii="Arial" w:hAnsi="Arial" w:cs="Arial"/>
        <w:sz w:val="16"/>
        <w:szCs w:val="16"/>
      </w:rPr>
    </w:pPr>
    <w:r w:rsidRPr="00965BBD">
      <w:rPr>
        <w:rFonts w:ascii="Arial" w:hAnsi="Arial" w:cs="Arial"/>
        <w:sz w:val="16"/>
        <w:szCs w:val="16"/>
      </w:rPr>
      <w:t xml:space="preserve">Page </w:t>
    </w:r>
    <w:r w:rsidRPr="00965BBD">
      <w:rPr>
        <w:rFonts w:ascii="Arial" w:hAnsi="Arial" w:cs="Arial"/>
        <w:sz w:val="16"/>
        <w:szCs w:val="16"/>
      </w:rPr>
      <w:fldChar w:fldCharType="begin"/>
    </w:r>
    <w:r w:rsidRPr="00965BBD">
      <w:rPr>
        <w:rFonts w:ascii="Arial" w:hAnsi="Arial" w:cs="Arial"/>
        <w:sz w:val="16"/>
        <w:szCs w:val="16"/>
      </w:rPr>
      <w:instrText xml:space="preserve"> PAGE </w:instrText>
    </w:r>
    <w:r w:rsidRPr="00965BBD">
      <w:rPr>
        <w:rFonts w:ascii="Arial" w:hAnsi="Arial" w:cs="Arial"/>
        <w:sz w:val="16"/>
        <w:szCs w:val="16"/>
      </w:rPr>
      <w:fldChar w:fldCharType="separate"/>
    </w:r>
    <w:r w:rsidR="00CC4D83">
      <w:rPr>
        <w:rFonts w:ascii="Arial" w:hAnsi="Arial" w:cs="Arial"/>
        <w:noProof/>
        <w:sz w:val="16"/>
        <w:szCs w:val="16"/>
      </w:rPr>
      <w:t>8</w:t>
    </w:r>
    <w:r w:rsidRPr="00965BBD">
      <w:rPr>
        <w:rFonts w:ascii="Arial" w:hAnsi="Arial" w:cs="Arial"/>
        <w:sz w:val="16"/>
        <w:szCs w:val="16"/>
      </w:rPr>
      <w:fldChar w:fldCharType="end"/>
    </w:r>
    <w:r w:rsidRPr="00965BBD">
      <w:rPr>
        <w:rFonts w:ascii="Arial" w:hAnsi="Arial" w:cs="Arial"/>
        <w:sz w:val="16"/>
        <w:szCs w:val="16"/>
      </w:rPr>
      <w:t xml:space="preserve"> of </w:t>
    </w:r>
    <w:r w:rsidRPr="00965BBD">
      <w:rPr>
        <w:rFonts w:ascii="Arial" w:hAnsi="Arial" w:cs="Arial"/>
        <w:sz w:val="16"/>
        <w:szCs w:val="16"/>
      </w:rPr>
      <w:fldChar w:fldCharType="begin"/>
    </w:r>
    <w:r w:rsidRPr="00965BBD">
      <w:rPr>
        <w:rFonts w:ascii="Arial" w:hAnsi="Arial" w:cs="Arial"/>
        <w:sz w:val="16"/>
        <w:szCs w:val="16"/>
      </w:rPr>
      <w:instrText xml:space="preserve"> NUMPAGES </w:instrText>
    </w:r>
    <w:r w:rsidRPr="00965BBD">
      <w:rPr>
        <w:rFonts w:ascii="Arial" w:hAnsi="Arial" w:cs="Arial"/>
        <w:sz w:val="16"/>
        <w:szCs w:val="16"/>
      </w:rPr>
      <w:fldChar w:fldCharType="separate"/>
    </w:r>
    <w:r w:rsidR="00CC4D83">
      <w:rPr>
        <w:rFonts w:ascii="Arial" w:hAnsi="Arial" w:cs="Arial"/>
        <w:noProof/>
        <w:sz w:val="16"/>
        <w:szCs w:val="16"/>
      </w:rPr>
      <w:t>8</w:t>
    </w:r>
    <w:r w:rsidRPr="00965BBD">
      <w:rPr>
        <w:rFonts w:ascii="Arial" w:hAnsi="Arial" w:cs="Arial"/>
        <w:sz w:val="16"/>
        <w:szCs w:val="16"/>
      </w:rPr>
      <w:fldChar w:fldCharType="end"/>
    </w:r>
  </w:p>
  <w:p w:rsidR="00180ACE" w:rsidRPr="00965BBD" w:rsidRDefault="00180ACE" w:rsidP="00965BBD">
    <w:pPr>
      <w:pStyle w:val="Pieddepage"/>
      <w:rPr>
        <w:rFonts w:ascii="Arial" w:hAnsi="Arial" w:cs="Arial"/>
        <w:sz w:val="16"/>
        <w:szCs w:val="16"/>
        <w:lang w:eastAsia="en-GB"/>
      </w:rPr>
    </w:pPr>
    <w:r w:rsidRPr="00965BBD">
      <w:rPr>
        <w:rFonts w:ascii="Arial" w:hAnsi="Arial" w:cs="Arial"/>
        <w:sz w:val="16"/>
        <w:szCs w:val="16"/>
        <w:lang w:eastAsia="en-GB"/>
      </w:rPr>
      <w:t xml:space="preserve">© EPI </w:t>
    </w:r>
    <w:proofErr w:type="spellStart"/>
    <w:r>
      <w:rPr>
        <w:rFonts w:ascii="Arial" w:hAnsi="Arial" w:cs="Arial"/>
        <w:sz w:val="16"/>
        <w:szCs w:val="16"/>
        <w:lang w:eastAsia="en-GB"/>
      </w:rPr>
      <w:t>Europrop</w:t>
    </w:r>
    <w:proofErr w:type="spellEnd"/>
    <w:r>
      <w:rPr>
        <w:rFonts w:ascii="Arial" w:hAnsi="Arial" w:cs="Arial"/>
        <w:sz w:val="16"/>
        <w:szCs w:val="16"/>
        <w:lang w:eastAsia="en-GB"/>
      </w:rPr>
      <w:t xml:space="preserve"> International GmbH 2014</w:t>
    </w:r>
    <w:r>
      <w:rPr>
        <w:rFonts w:ascii="Arial" w:hAnsi="Arial" w:cs="Arial"/>
        <w:sz w:val="16"/>
        <w:szCs w:val="16"/>
        <w:lang w:eastAsia="en-GB"/>
      </w:rPr>
      <w:tab/>
    </w:r>
    <w:r>
      <w:rPr>
        <w:rFonts w:ascii="Arial" w:hAnsi="Arial" w:cs="Arial"/>
        <w:sz w:val="16"/>
        <w:szCs w:val="16"/>
        <w:lang w:eastAsia="en-GB"/>
      </w:rPr>
      <w:tab/>
    </w:r>
    <w:r>
      <w:rPr>
        <w:rFonts w:ascii="Arial" w:hAnsi="Arial" w:cs="Arial"/>
        <w:sz w:val="16"/>
        <w:szCs w:val="16"/>
        <w:lang w:eastAsia="en-GB"/>
      </w:rPr>
      <w:tab/>
      <w:t>TPT-Q-069-04</w:t>
    </w:r>
  </w:p>
  <w:p w:rsidR="00180ACE" w:rsidRPr="00965BBD" w:rsidRDefault="00180ACE" w:rsidP="00965BBD">
    <w:pPr>
      <w:pStyle w:val="Pieddepage"/>
      <w:rPr>
        <w:rFonts w:ascii="Arial" w:hAnsi="Arial"/>
        <w:sz w:val="16"/>
        <w:szCs w:val="16"/>
      </w:rPr>
    </w:pPr>
    <w:r w:rsidRPr="00965BBD">
      <w:rPr>
        <w:rFonts w:ascii="Arial" w:hAnsi="Arial" w:cs="Arial"/>
        <w:sz w:val="16"/>
        <w:szCs w:val="16"/>
        <w:lang w:eastAsia="fr-FR"/>
      </w:rPr>
      <w:t xml:space="preserve">The information contained herein is the property of EPI </w:t>
    </w:r>
    <w:proofErr w:type="spellStart"/>
    <w:r w:rsidRPr="00965BBD">
      <w:rPr>
        <w:rFonts w:ascii="Arial" w:hAnsi="Arial" w:cs="Arial"/>
        <w:sz w:val="16"/>
        <w:szCs w:val="16"/>
        <w:lang w:eastAsia="fr-FR"/>
      </w:rPr>
      <w:t>Europrop</w:t>
    </w:r>
    <w:proofErr w:type="spellEnd"/>
    <w:r w:rsidRPr="00965BBD">
      <w:rPr>
        <w:rFonts w:ascii="Arial" w:hAnsi="Arial" w:cs="Arial"/>
        <w:sz w:val="16"/>
        <w:szCs w:val="16"/>
        <w:lang w:eastAsia="fr-FR"/>
      </w:rPr>
      <w:t xml:space="preserve"> International GmbH and/or its parent companies and shall not be copied or disclosed to any third party or used for any purpose other than that for which it is provided, without the prior written agreement of EPI </w:t>
    </w:r>
    <w:proofErr w:type="spellStart"/>
    <w:r w:rsidRPr="00965BBD">
      <w:rPr>
        <w:rFonts w:ascii="Arial" w:hAnsi="Arial" w:cs="Arial"/>
        <w:sz w:val="16"/>
        <w:szCs w:val="16"/>
        <w:lang w:eastAsia="fr-FR"/>
      </w:rPr>
      <w:t>Europrop</w:t>
    </w:r>
    <w:proofErr w:type="spellEnd"/>
    <w:r w:rsidRPr="00965BBD">
      <w:rPr>
        <w:rFonts w:ascii="Arial" w:hAnsi="Arial" w:cs="Arial"/>
        <w:sz w:val="16"/>
        <w:szCs w:val="16"/>
        <w:lang w:eastAsia="fr-FR"/>
      </w:rPr>
      <w:t xml:space="preserve"> International GmbH.</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0ACE" w:rsidRPr="00965BBD" w:rsidRDefault="00180ACE" w:rsidP="00965BBD">
    <w:pPr>
      <w:pStyle w:val="Pieddepage"/>
      <w:jc w:val="center"/>
      <w:rPr>
        <w:rFonts w:ascii="Arial" w:hAnsi="Arial" w:cs="Arial"/>
        <w:sz w:val="16"/>
        <w:szCs w:val="16"/>
      </w:rPr>
    </w:pPr>
    <w:r w:rsidRPr="00965BBD">
      <w:rPr>
        <w:rFonts w:ascii="Arial" w:hAnsi="Arial" w:cs="Arial"/>
        <w:sz w:val="16"/>
        <w:szCs w:val="16"/>
      </w:rPr>
      <w:t xml:space="preserve">Page </w:t>
    </w:r>
    <w:r w:rsidRPr="00965BBD">
      <w:rPr>
        <w:rFonts w:ascii="Arial" w:hAnsi="Arial" w:cs="Arial"/>
        <w:sz w:val="16"/>
        <w:szCs w:val="16"/>
      </w:rPr>
      <w:fldChar w:fldCharType="begin"/>
    </w:r>
    <w:r w:rsidRPr="00965BBD">
      <w:rPr>
        <w:rFonts w:ascii="Arial" w:hAnsi="Arial" w:cs="Arial"/>
        <w:sz w:val="16"/>
        <w:szCs w:val="16"/>
      </w:rPr>
      <w:instrText xml:space="preserve"> PAGE </w:instrText>
    </w:r>
    <w:r w:rsidRPr="00965BBD">
      <w:rPr>
        <w:rFonts w:ascii="Arial" w:hAnsi="Arial" w:cs="Arial"/>
        <w:sz w:val="16"/>
        <w:szCs w:val="16"/>
      </w:rPr>
      <w:fldChar w:fldCharType="separate"/>
    </w:r>
    <w:r w:rsidR="00CC4D83">
      <w:rPr>
        <w:rFonts w:ascii="Arial" w:hAnsi="Arial" w:cs="Arial"/>
        <w:noProof/>
        <w:sz w:val="16"/>
        <w:szCs w:val="16"/>
      </w:rPr>
      <w:t>1</w:t>
    </w:r>
    <w:r w:rsidRPr="00965BBD">
      <w:rPr>
        <w:rFonts w:ascii="Arial" w:hAnsi="Arial" w:cs="Arial"/>
        <w:sz w:val="16"/>
        <w:szCs w:val="16"/>
      </w:rPr>
      <w:fldChar w:fldCharType="end"/>
    </w:r>
    <w:r w:rsidRPr="00965BBD">
      <w:rPr>
        <w:rFonts w:ascii="Arial" w:hAnsi="Arial" w:cs="Arial"/>
        <w:sz w:val="16"/>
        <w:szCs w:val="16"/>
      </w:rPr>
      <w:t xml:space="preserve"> of </w:t>
    </w:r>
    <w:r w:rsidRPr="00965BBD">
      <w:rPr>
        <w:rFonts w:ascii="Arial" w:hAnsi="Arial" w:cs="Arial"/>
        <w:sz w:val="16"/>
        <w:szCs w:val="16"/>
      </w:rPr>
      <w:fldChar w:fldCharType="begin"/>
    </w:r>
    <w:r w:rsidRPr="00965BBD">
      <w:rPr>
        <w:rFonts w:ascii="Arial" w:hAnsi="Arial" w:cs="Arial"/>
        <w:sz w:val="16"/>
        <w:szCs w:val="16"/>
      </w:rPr>
      <w:instrText xml:space="preserve"> NUMPAGES </w:instrText>
    </w:r>
    <w:r w:rsidRPr="00965BBD">
      <w:rPr>
        <w:rFonts w:ascii="Arial" w:hAnsi="Arial" w:cs="Arial"/>
        <w:sz w:val="16"/>
        <w:szCs w:val="16"/>
      </w:rPr>
      <w:fldChar w:fldCharType="separate"/>
    </w:r>
    <w:r w:rsidR="00CC4D83">
      <w:rPr>
        <w:rFonts w:ascii="Arial" w:hAnsi="Arial" w:cs="Arial"/>
        <w:noProof/>
        <w:sz w:val="16"/>
        <w:szCs w:val="16"/>
      </w:rPr>
      <w:t>8</w:t>
    </w:r>
    <w:r w:rsidRPr="00965BBD">
      <w:rPr>
        <w:rFonts w:ascii="Arial" w:hAnsi="Arial" w:cs="Arial"/>
        <w:sz w:val="16"/>
        <w:szCs w:val="16"/>
      </w:rPr>
      <w:fldChar w:fldCharType="end"/>
    </w:r>
  </w:p>
  <w:p w:rsidR="00180ACE" w:rsidRPr="00965BBD" w:rsidRDefault="00180ACE" w:rsidP="00965BBD">
    <w:pPr>
      <w:pStyle w:val="Pieddepage"/>
      <w:rPr>
        <w:rFonts w:ascii="Arial" w:hAnsi="Arial" w:cs="Arial"/>
        <w:sz w:val="16"/>
        <w:szCs w:val="16"/>
        <w:lang w:eastAsia="en-GB"/>
      </w:rPr>
    </w:pPr>
    <w:r w:rsidRPr="00965BBD">
      <w:rPr>
        <w:rFonts w:ascii="Arial" w:hAnsi="Arial" w:cs="Arial"/>
        <w:sz w:val="16"/>
        <w:szCs w:val="16"/>
        <w:lang w:eastAsia="en-GB"/>
      </w:rPr>
      <w:t xml:space="preserve">© EPI </w:t>
    </w:r>
    <w:proofErr w:type="spellStart"/>
    <w:r w:rsidRPr="00965BBD">
      <w:rPr>
        <w:rFonts w:ascii="Arial" w:hAnsi="Arial" w:cs="Arial"/>
        <w:sz w:val="16"/>
        <w:szCs w:val="16"/>
        <w:lang w:eastAsia="en-GB"/>
      </w:rPr>
      <w:t>Europrop</w:t>
    </w:r>
    <w:proofErr w:type="spellEnd"/>
    <w:r w:rsidRPr="00965BBD">
      <w:rPr>
        <w:rFonts w:ascii="Arial" w:hAnsi="Arial" w:cs="Arial"/>
        <w:sz w:val="16"/>
        <w:szCs w:val="16"/>
        <w:lang w:eastAsia="en-GB"/>
      </w:rPr>
      <w:t xml:space="preserve"> Int</w:t>
    </w:r>
    <w:r>
      <w:rPr>
        <w:rFonts w:ascii="Arial" w:hAnsi="Arial" w:cs="Arial"/>
        <w:sz w:val="16"/>
        <w:szCs w:val="16"/>
        <w:lang w:eastAsia="en-GB"/>
      </w:rPr>
      <w:t>ernational GmbH 2014</w:t>
    </w:r>
    <w:r>
      <w:rPr>
        <w:rFonts w:ascii="Arial" w:hAnsi="Arial" w:cs="Arial"/>
        <w:sz w:val="16"/>
        <w:szCs w:val="16"/>
        <w:lang w:eastAsia="en-GB"/>
      </w:rPr>
      <w:tab/>
    </w:r>
    <w:r>
      <w:rPr>
        <w:rFonts w:ascii="Arial" w:hAnsi="Arial" w:cs="Arial"/>
        <w:sz w:val="16"/>
        <w:szCs w:val="16"/>
        <w:lang w:eastAsia="en-GB"/>
      </w:rPr>
      <w:tab/>
    </w:r>
    <w:r>
      <w:rPr>
        <w:rFonts w:ascii="Arial" w:hAnsi="Arial" w:cs="Arial"/>
        <w:sz w:val="16"/>
        <w:szCs w:val="16"/>
        <w:lang w:eastAsia="en-GB"/>
      </w:rPr>
      <w:tab/>
      <w:t>TPT-Q-069-04</w:t>
    </w:r>
  </w:p>
  <w:p w:rsidR="00180ACE" w:rsidRPr="00965BBD" w:rsidRDefault="00180ACE" w:rsidP="00965BBD">
    <w:pPr>
      <w:pStyle w:val="Pieddepage"/>
      <w:rPr>
        <w:rFonts w:ascii="Arial" w:hAnsi="Arial"/>
        <w:sz w:val="16"/>
        <w:szCs w:val="16"/>
      </w:rPr>
    </w:pPr>
    <w:r w:rsidRPr="00965BBD">
      <w:rPr>
        <w:rFonts w:ascii="Arial" w:hAnsi="Arial" w:cs="Arial"/>
        <w:sz w:val="16"/>
        <w:szCs w:val="16"/>
        <w:lang w:eastAsia="fr-FR"/>
      </w:rPr>
      <w:t xml:space="preserve">The information contained herein is the property of EPI </w:t>
    </w:r>
    <w:proofErr w:type="spellStart"/>
    <w:r w:rsidRPr="00965BBD">
      <w:rPr>
        <w:rFonts w:ascii="Arial" w:hAnsi="Arial" w:cs="Arial"/>
        <w:sz w:val="16"/>
        <w:szCs w:val="16"/>
        <w:lang w:eastAsia="fr-FR"/>
      </w:rPr>
      <w:t>Europrop</w:t>
    </w:r>
    <w:proofErr w:type="spellEnd"/>
    <w:r w:rsidRPr="00965BBD">
      <w:rPr>
        <w:rFonts w:ascii="Arial" w:hAnsi="Arial" w:cs="Arial"/>
        <w:sz w:val="16"/>
        <w:szCs w:val="16"/>
        <w:lang w:eastAsia="fr-FR"/>
      </w:rPr>
      <w:t xml:space="preserve"> International GmbH and/or its parent companies and shall not be copied or disclosed to any third party or used for any purpose other than that for which it is provided, without the prior written agreement of EPI </w:t>
    </w:r>
    <w:proofErr w:type="spellStart"/>
    <w:r w:rsidRPr="00965BBD">
      <w:rPr>
        <w:rFonts w:ascii="Arial" w:hAnsi="Arial" w:cs="Arial"/>
        <w:sz w:val="16"/>
        <w:szCs w:val="16"/>
        <w:lang w:eastAsia="fr-FR"/>
      </w:rPr>
      <w:t>Europrop</w:t>
    </w:r>
    <w:proofErr w:type="spellEnd"/>
    <w:r w:rsidRPr="00965BBD">
      <w:rPr>
        <w:rFonts w:ascii="Arial" w:hAnsi="Arial" w:cs="Arial"/>
        <w:sz w:val="16"/>
        <w:szCs w:val="16"/>
        <w:lang w:eastAsia="fr-FR"/>
      </w:rPr>
      <w:t xml:space="preserve"> International GmbH.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BBC" w:rsidRDefault="00FA3BBC">
      <w:r>
        <w:separator/>
      </w:r>
    </w:p>
  </w:footnote>
  <w:footnote w:type="continuationSeparator" w:id="0">
    <w:p w:rsidR="00FA3BBC" w:rsidRDefault="00FA3B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36" w:type="dxa"/>
      <w:tblInd w:w="108" w:type="dxa"/>
      <w:tblBorders>
        <w:top w:val="single" w:sz="12" w:space="0" w:color="000000"/>
        <w:left w:val="single" w:sz="12" w:space="0" w:color="000000"/>
        <w:bottom w:val="single" w:sz="12" w:space="0" w:color="000000"/>
        <w:right w:val="single" w:sz="12" w:space="0" w:color="000000"/>
        <w:insideH w:val="single" w:sz="2" w:space="0" w:color="000000"/>
        <w:insideV w:val="single" w:sz="2" w:space="0" w:color="000000"/>
      </w:tblBorders>
      <w:tblLayout w:type="fixed"/>
      <w:tblLook w:val="0000" w:firstRow="0" w:lastRow="0" w:firstColumn="0" w:lastColumn="0" w:noHBand="0" w:noVBand="0"/>
    </w:tblPr>
    <w:tblGrid>
      <w:gridCol w:w="5640"/>
      <w:gridCol w:w="4896"/>
    </w:tblGrid>
    <w:tr w:rsidR="00180ACE" w:rsidRPr="00237FAB" w:rsidTr="00803D54">
      <w:trPr>
        <w:cantSplit/>
        <w:trHeight w:val="517"/>
      </w:trPr>
      <w:tc>
        <w:tcPr>
          <w:tcW w:w="5640" w:type="dxa"/>
          <w:tcBorders>
            <w:right w:val="nil"/>
          </w:tcBorders>
        </w:tcPr>
        <w:p w:rsidR="00180ACE" w:rsidRDefault="00180ACE" w:rsidP="00237FAB">
          <w:pPr>
            <w:pStyle w:val="En-tte"/>
            <w:tabs>
              <w:tab w:val="clear" w:pos="4320"/>
              <w:tab w:val="clear" w:pos="8640"/>
            </w:tabs>
            <w:rPr>
              <w:noProof/>
              <w:lang w:val="en-GB"/>
            </w:rPr>
          </w:pPr>
          <w:r>
            <w:rPr>
              <w:noProof/>
              <w:lang w:val="fr-FR" w:eastAsia="fr-FR"/>
            </w:rPr>
            <w:drawing>
              <wp:anchor distT="0" distB="0" distL="114300" distR="114300" simplePos="0" relativeHeight="251653120" behindDoc="0" locked="0" layoutInCell="1" allowOverlap="1">
                <wp:simplePos x="0" y="0"/>
                <wp:positionH relativeFrom="column">
                  <wp:posOffset>-14605</wp:posOffset>
                </wp:positionH>
                <wp:positionV relativeFrom="paragraph">
                  <wp:posOffset>9525</wp:posOffset>
                </wp:positionV>
                <wp:extent cx="974725" cy="286385"/>
                <wp:effectExtent l="19050" t="0" r="0" b="0"/>
                <wp:wrapNone/>
                <wp:docPr id="11" name="Picture 11" descr="Logo Europro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Europrop_"/>
                        <pic:cNvPicPr>
                          <a:picLocks noChangeAspect="1" noChangeArrowheads="1"/>
                        </pic:cNvPicPr>
                      </pic:nvPicPr>
                      <pic:blipFill>
                        <a:blip r:embed="rId1"/>
                        <a:srcRect/>
                        <a:stretch>
                          <a:fillRect/>
                        </a:stretch>
                      </pic:blipFill>
                      <pic:spPr bwMode="auto">
                        <a:xfrm>
                          <a:off x="0" y="0"/>
                          <a:ext cx="974725" cy="286385"/>
                        </a:xfrm>
                        <a:prstGeom prst="rect">
                          <a:avLst/>
                        </a:prstGeom>
                        <a:noFill/>
                        <a:ln w="9525">
                          <a:noFill/>
                          <a:miter lim="800000"/>
                          <a:headEnd/>
                          <a:tailEnd/>
                        </a:ln>
                      </pic:spPr>
                    </pic:pic>
                  </a:graphicData>
                </a:graphic>
              </wp:anchor>
            </w:drawing>
          </w:r>
        </w:p>
      </w:tc>
      <w:tc>
        <w:tcPr>
          <w:tcW w:w="4896" w:type="dxa"/>
          <w:tcBorders>
            <w:top w:val="single" w:sz="12" w:space="0" w:color="000000"/>
            <w:left w:val="nil"/>
            <w:bottom w:val="single" w:sz="12" w:space="0" w:color="000000"/>
          </w:tcBorders>
          <w:vAlign w:val="center"/>
        </w:tcPr>
        <w:p w:rsidR="00180ACE" w:rsidRPr="00BF49EF" w:rsidRDefault="00180ACE" w:rsidP="00AA7E7B">
          <w:pPr>
            <w:rPr>
              <w:rFonts w:ascii="Arial" w:hAnsi="Arial" w:cs="Arial"/>
              <w:b/>
              <w:sz w:val="24"/>
              <w:szCs w:val="24"/>
              <w:lang w:val="fr-FR"/>
            </w:rPr>
          </w:pPr>
          <w:r w:rsidRPr="00BF49EF">
            <w:rPr>
              <w:rFonts w:ascii="Arial" w:hAnsi="Arial" w:cs="Arial"/>
              <w:b/>
            </w:rPr>
            <w:t>CDAR042-1</w:t>
          </w:r>
          <w:r>
            <w:rPr>
              <w:rFonts w:ascii="Arial" w:hAnsi="Arial" w:cs="Arial"/>
              <w:b/>
            </w:rPr>
            <w:t>7</w:t>
          </w:r>
          <w:r w:rsidRPr="00BF49EF">
            <w:rPr>
              <w:rFonts w:ascii="Arial" w:hAnsi="Arial" w:cs="Arial"/>
              <w:b/>
            </w:rPr>
            <w:t>-</w:t>
          </w:r>
          <w:r>
            <w:rPr>
              <w:rFonts w:ascii="Arial" w:hAnsi="Arial" w:cs="Arial"/>
              <w:b/>
            </w:rPr>
            <w:t>0001</w:t>
          </w:r>
        </w:p>
      </w:tc>
    </w:tr>
  </w:tbl>
  <w:p w:rsidR="00180ACE" w:rsidRPr="007B1162" w:rsidRDefault="00180ACE" w:rsidP="00CE59F8">
    <w:pPr>
      <w:pStyle w:val="En-tte"/>
      <w:rPr>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0ACE" w:rsidRDefault="00180ACE" w:rsidP="00B5485B">
    <w:pPr>
      <w:pStyle w:val="En-tt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33595"/>
    <w:multiLevelType w:val="hybridMultilevel"/>
    <w:tmpl w:val="676C10E4"/>
    <w:lvl w:ilvl="0" w:tplc="D548CE42">
      <w:start w:val="1"/>
      <w:numFmt w:val="decimal"/>
      <w:lvlText w:val="%1."/>
      <w:lvlJc w:val="left"/>
      <w:pPr>
        <w:tabs>
          <w:tab w:val="num" w:pos="405"/>
        </w:tabs>
        <w:ind w:left="405" w:hanging="360"/>
      </w:pPr>
      <w:rPr>
        <w:rFonts w:hint="default"/>
      </w:rPr>
    </w:lvl>
    <w:lvl w:ilvl="1" w:tplc="04090019" w:tentative="1">
      <w:start w:val="1"/>
      <w:numFmt w:val="lowerLetter"/>
      <w:lvlText w:val="%2."/>
      <w:lvlJc w:val="left"/>
      <w:pPr>
        <w:tabs>
          <w:tab w:val="num" w:pos="1125"/>
        </w:tabs>
        <w:ind w:left="1125" w:hanging="360"/>
      </w:pPr>
    </w:lvl>
    <w:lvl w:ilvl="2" w:tplc="0409001B" w:tentative="1">
      <w:start w:val="1"/>
      <w:numFmt w:val="lowerRoman"/>
      <w:lvlText w:val="%3."/>
      <w:lvlJc w:val="right"/>
      <w:pPr>
        <w:tabs>
          <w:tab w:val="num" w:pos="1845"/>
        </w:tabs>
        <w:ind w:left="1845" w:hanging="180"/>
      </w:pPr>
    </w:lvl>
    <w:lvl w:ilvl="3" w:tplc="0409000F" w:tentative="1">
      <w:start w:val="1"/>
      <w:numFmt w:val="decimal"/>
      <w:lvlText w:val="%4."/>
      <w:lvlJc w:val="left"/>
      <w:pPr>
        <w:tabs>
          <w:tab w:val="num" w:pos="2565"/>
        </w:tabs>
        <w:ind w:left="2565" w:hanging="360"/>
      </w:pPr>
    </w:lvl>
    <w:lvl w:ilvl="4" w:tplc="04090019" w:tentative="1">
      <w:start w:val="1"/>
      <w:numFmt w:val="lowerLetter"/>
      <w:lvlText w:val="%5."/>
      <w:lvlJc w:val="left"/>
      <w:pPr>
        <w:tabs>
          <w:tab w:val="num" w:pos="3285"/>
        </w:tabs>
        <w:ind w:left="3285" w:hanging="360"/>
      </w:pPr>
    </w:lvl>
    <w:lvl w:ilvl="5" w:tplc="0409001B" w:tentative="1">
      <w:start w:val="1"/>
      <w:numFmt w:val="lowerRoman"/>
      <w:lvlText w:val="%6."/>
      <w:lvlJc w:val="right"/>
      <w:pPr>
        <w:tabs>
          <w:tab w:val="num" w:pos="4005"/>
        </w:tabs>
        <w:ind w:left="4005" w:hanging="180"/>
      </w:pPr>
    </w:lvl>
    <w:lvl w:ilvl="6" w:tplc="0409000F" w:tentative="1">
      <w:start w:val="1"/>
      <w:numFmt w:val="decimal"/>
      <w:lvlText w:val="%7."/>
      <w:lvlJc w:val="left"/>
      <w:pPr>
        <w:tabs>
          <w:tab w:val="num" w:pos="4725"/>
        </w:tabs>
        <w:ind w:left="4725" w:hanging="360"/>
      </w:pPr>
    </w:lvl>
    <w:lvl w:ilvl="7" w:tplc="04090019" w:tentative="1">
      <w:start w:val="1"/>
      <w:numFmt w:val="lowerLetter"/>
      <w:lvlText w:val="%8."/>
      <w:lvlJc w:val="left"/>
      <w:pPr>
        <w:tabs>
          <w:tab w:val="num" w:pos="5445"/>
        </w:tabs>
        <w:ind w:left="5445" w:hanging="360"/>
      </w:pPr>
    </w:lvl>
    <w:lvl w:ilvl="8" w:tplc="0409001B" w:tentative="1">
      <w:start w:val="1"/>
      <w:numFmt w:val="lowerRoman"/>
      <w:lvlText w:val="%9."/>
      <w:lvlJc w:val="right"/>
      <w:pPr>
        <w:tabs>
          <w:tab w:val="num" w:pos="6165"/>
        </w:tabs>
        <w:ind w:left="6165" w:hanging="180"/>
      </w:pPr>
    </w:lvl>
  </w:abstractNum>
  <w:abstractNum w:abstractNumId="1" w15:restartNumberingAfterBreak="0">
    <w:nsid w:val="08293CB5"/>
    <w:multiLevelType w:val="hybridMultilevel"/>
    <w:tmpl w:val="96B8B57A"/>
    <w:lvl w:ilvl="0" w:tplc="F59ACB8E">
      <w:start w:val="1"/>
      <w:numFmt w:val="decimal"/>
      <w:lvlText w:val="%1."/>
      <w:lvlJc w:val="left"/>
      <w:pPr>
        <w:tabs>
          <w:tab w:val="num" w:pos="388"/>
        </w:tabs>
        <w:ind w:left="388" w:hanging="360"/>
      </w:pPr>
      <w:rPr>
        <w:rFonts w:hint="default"/>
      </w:rPr>
    </w:lvl>
    <w:lvl w:ilvl="1" w:tplc="04090019" w:tentative="1">
      <w:start w:val="1"/>
      <w:numFmt w:val="lowerLetter"/>
      <w:lvlText w:val="%2."/>
      <w:lvlJc w:val="left"/>
      <w:pPr>
        <w:tabs>
          <w:tab w:val="num" w:pos="1108"/>
        </w:tabs>
        <w:ind w:left="1108" w:hanging="360"/>
      </w:pPr>
    </w:lvl>
    <w:lvl w:ilvl="2" w:tplc="0409001B" w:tentative="1">
      <w:start w:val="1"/>
      <w:numFmt w:val="lowerRoman"/>
      <w:lvlText w:val="%3."/>
      <w:lvlJc w:val="right"/>
      <w:pPr>
        <w:tabs>
          <w:tab w:val="num" w:pos="1828"/>
        </w:tabs>
        <w:ind w:left="1828" w:hanging="180"/>
      </w:pPr>
    </w:lvl>
    <w:lvl w:ilvl="3" w:tplc="0409000F" w:tentative="1">
      <w:start w:val="1"/>
      <w:numFmt w:val="decimal"/>
      <w:lvlText w:val="%4."/>
      <w:lvlJc w:val="left"/>
      <w:pPr>
        <w:tabs>
          <w:tab w:val="num" w:pos="2548"/>
        </w:tabs>
        <w:ind w:left="2548" w:hanging="360"/>
      </w:pPr>
    </w:lvl>
    <w:lvl w:ilvl="4" w:tplc="04090019" w:tentative="1">
      <w:start w:val="1"/>
      <w:numFmt w:val="lowerLetter"/>
      <w:lvlText w:val="%5."/>
      <w:lvlJc w:val="left"/>
      <w:pPr>
        <w:tabs>
          <w:tab w:val="num" w:pos="3268"/>
        </w:tabs>
        <w:ind w:left="3268" w:hanging="360"/>
      </w:pPr>
    </w:lvl>
    <w:lvl w:ilvl="5" w:tplc="0409001B" w:tentative="1">
      <w:start w:val="1"/>
      <w:numFmt w:val="lowerRoman"/>
      <w:lvlText w:val="%6."/>
      <w:lvlJc w:val="right"/>
      <w:pPr>
        <w:tabs>
          <w:tab w:val="num" w:pos="3988"/>
        </w:tabs>
        <w:ind w:left="3988" w:hanging="180"/>
      </w:pPr>
    </w:lvl>
    <w:lvl w:ilvl="6" w:tplc="0409000F" w:tentative="1">
      <w:start w:val="1"/>
      <w:numFmt w:val="decimal"/>
      <w:lvlText w:val="%7."/>
      <w:lvlJc w:val="left"/>
      <w:pPr>
        <w:tabs>
          <w:tab w:val="num" w:pos="4708"/>
        </w:tabs>
        <w:ind w:left="4708" w:hanging="360"/>
      </w:pPr>
    </w:lvl>
    <w:lvl w:ilvl="7" w:tplc="04090019" w:tentative="1">
      <w:start w:val="1"/>
      <w:numFmt w:val="lowerLetter"/>
      <w:lvlText w:val="%8."/>
      <w:lvlJc w:val="left"/>
      <w:pPr>
        <w:tabs>
          <w:tab w:val="num" w:pos="5428"/>
        </w:tabs>
        <w:ind w:left="5428" w:hanging="360"/>
      </w:pPr>
    </w:lvl>
    <w:lvl w:ilvl="8" w:tplc="0409001B" w:tentative="1">
      <w:start w:val="1"/>
      <w:numFmt w:val="lowerRoman"/>
      <w:lvlText w:val="%9."/>
      <w:lvlJc w:val="right"/>
      <w:pPr>
        <w:tabs>
          <w:tab w:val="num" w:pos="6148"/>
        </w:tabs>
        <w:ind w:left="6148" w:hanging="180"/>
      </w:pPr>
    </w:lvl>
  </w:abstractNum>
  <w:abstractNum w:abstractNumId="2" w15:restartNumberingAfterBreak="0">
    <w:nsid w:val="08C06E9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F0F5932"/>
    <w:multiLevelType w:val="hybridMultilevel"/>
    <w:tmpl w:val="1556EA1A"/>
    <w:lvl w:ilvl="0" w:tplc="A00EABFE">
      <w:start w:val="1"/>
      <w:numFmt w:val="bullet"/>
      <w:lvlText w:val="-"/>
      <w:lvlJc w:val="left"/>
      <w:pPr>
        <w:tabs>
          <w:tab w:val="num" w:pos="720"/>
        </w:tabs>
        <w:ind w:left="720" w:hanging="360"/>
      </w:pPr>
      <w:rPr>
        <w:rFonts w:ascii="Times New Roman" w:hAnsi="Times New Roman" w:hint="default"/>
      </w:rPr>
    </w:lvl>
    <w:lvl w:ilvl="1" w:tplc="9E6AB118" w:tentative="1">
      <w:start w:val="1"/>
      <w:numFmt w:val="bullet"/>
      <w:lvlText w:val="-"/>
      <w:lvlJc w:val="left"/>
      <w:pPr>
        <w:tabs>
          <w:tab w:val="num" w:pos="1440"/>
        </w:tabs>
        <w:ind w:left="1440" w:hanging="360"/>
      </w:pPr>
      <w:rPr>
        <w:rFonts w:ascii="Times New Roman" w:hAnsi="Times New Roman" w:hint="default"/>
      </w:rPr>
    </w:lvl>
    <w:lvl w:ilvl="2" w:tplc="842C2C3C" w:tentative="1">
      <w:start w:val="1"/>
      <w:numFmt w:val="bullet"/>
      <w:lvlText w:val="-"/>
      <w:lvlJc w:val="left"/>
      <w:pPr>
        <w:tabs>
          <w:tab w:val="num" w:pos="2160"/>
        </w:tabs>
        <w:ind w:left="2160" w:hanging="360"/>
      </w:pPr>
      <w:rPr>
        <w:rFonts w:ascii="Times New Roman" w:hAnsi="Times New Roman" w:hint="default"/>
      </w:rPr>
    </w:lvl>
    <w:lvl w:ilvl="3" w:tplc="419669B6" w:tentative="1">
      <w:start w:val="1"/>
      <w:numFmt w:val="bullet"/>
      <w:lvlText w:val="-"/>
      <w:lvlJc w:val="left"/>
      <w:pPr>
        <w:tabs>
          <w:tab w:val="num" w:pos="2880"/>
        </w:tabs>
        <w:ind w:left="2880" w:hanging="360"/>
      </w:pPr>
      <w:rPr>
        <w:rFonts w:ascii="Times New Roman" w:hAnsi="Times New Roman" w:hint="default"/>
      </w:rPr>
    </w:lvl>
    <w:lvl w:ilvl="4" w:tplc="FD6A829E" w:tentative="1">
      <w:start w:val="1"/>
      <w:numFmt w:val="bullet"/>
      <w:lvlText w:val="-"/>
      <w:lvlJc w:val="left"/>
      <w:pPr>
        <w:tabs>
          <w:tab w:val="num" w:pos="3600"/>
        </w:tabs>
        <w:ind w:left="3600" w:hanging="360"/>
      </w:pPr>
      <w:rPr>
        <w:rFonts w:ascii="Times New Roman" w:hAnsi="Times New Roman" w:hint="default"/>
      </w:rPr>
    </w:lvl>
    <w:lvl w:ilvl="5" w:tplc="5FDCD81E" w:tentative="1">
      <w:start w:val="1"/>
      <w:numFmt w:val="bullet"/>
      <w:lvlText w:val="-"/>
      <w:lvlJc w:val="left"/>
      <w:pPr>
        <w:tabs>
          <w:tab w:val="num" w:pos="4320"/>
        </w:tabs>
        <w:ind w:left="4320" w:hanging="360"/>
      </w:pPr>
      <w:rPr>
        <w:rFonts w:ascii="Times New Roman" w:hAnsi="Times New Roman" w:hint="default"/>
      </w:rPr>
    </w:lvl>
    <w:lvl w:ilvl="6" w:tplc="96CCA45C" w:tentative="1">
      <w:start w:val="1"/>
      <w:numFmt w:val="bullet"/>
      <w:lvlText w:val="-"/>
      <w:lvlJc w:val="left"/>
      <w:pPr>
        <w:tabs>
          <w:tab w:val="num" w:pos="5040"/>
        </w:tabs>
        <w:ind w:left="5040" w:hanging="360"/>
      </w:pPr>
      <w:rPr>
        <w:rFonts w:ascii="Times New Roman" w:hAnsi="Times New Roman" w:hint="default"/>
      </w:rPr>
    </w:lvl>
    <w:lvl w:ilvl="7" w:tplc="E558FB00" w:tentative="1">
      <w:start w:val="1"/>
      <w:numFmt w:val="bullet"/>
      <w:lvlText w:val="-"/>
      <w:lvlJc w:val="left"/>
      <w:pPr>
        <w:tabs>
          <w:tab w:val="num" w:pos="5760"/>
        </w:tabs>
        <w:ind w:left="5760" w:hanging="360"/>
      </w:pPr>
      <w:rPr>
        <w:rFonts w:ascii="Times New Roman" w:hAnsi="Times New Roman" w:hint="default"/>
      </w:rPr>
    </w:lvl>
    <w:lvl w:ilvl="8" w:tplc="BC9EB10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80A746A"/>
    <w:multiLevelType w:val="hybridMultilevel"/>
    <w:tmpl w:val="85AEF586"/>
    <w:lvl w:ilvl="0" w:tplc="F73A15F4">
      <w:start w:val="11"/>
      <w:numFmt w:val="decimal"/>
      <w:lvlText w:val="%1"/>
      <w:lvlJc w:val="left"/>
      <w:pPr>
        <w:tabs>
          <w:tab w:val="num" w:pos="388"/>
        </w:tabs>
        <w:ind w:left="388" w:hanging="360"/>
      </w:pPr>
      <w:rPr>
        <w:rFonts w:hint="default"/>
        <w:b w:val="0"/>
      </w:rPr>
    </w:lvl>
    <w:lvl w:ilvl="1" w:tplc="04090019" w:tentative="1">
      <w:start w:val="1"/>
      <w:numFmt w:val="lowerLetter"/>
      <w:lvlText w:val="%2."/>
      <w:lvlJc w:val="left"/>
      <w:pPr>
        <w:tabs>
          <w:tab w:val="num" w:pos="1108"/>
        </w:tabs>
        <w:ind w:left="1108" w:hanging="360"/>
      </w:pPr>
    </w:lvl>
    <w:lvl w:ilvl="2" w:tplc="0409001B" w:tentative="1">
      <w:start w:val="1"/>
      <w:numFmt w:val="lowerRoman"/>
      <w:lvlText w:val="%3."/>
      <w:lvlJc w:val="right"/>
      <w:pPr>
        <w:tabs>
          <w:tab w:val="num" w:pos="1828"/>
        </w:tabs>
        <w:ind w:left="1828" w:hanging="180"/>
      </w:pPr>
    </w:lvl>
    <w:lvl w:ilvl="3" w:tplc="0409000F" w:tentative="1">
      <w:start w:val="1"/>
      <w:numFmt w:val="decimal"/>
      <w:lvlText w:val="%4."/>
      <w:lvlJc w:val="left"/>
      <w:pPr>
        <w:tabs>
          <w:tab w:val="num" w:pos="2548"/>
        </w:tabs>
        <w:ind w:left="2548" w:hanging="360"/>
      </w:pPr>
    </w:lvl>
    <w:lvl w:ilvl="4" w:tplc="04090019" w:tentative="1">
      <w:start w:val="1"/>
      <w:numFmt w:val="lowerLetter"/>
      <w:lvlText w:val="%5."/>
      <w:lvlJc w:val="left"/>
      <w:pPr>
        <w:tabs>
          <w:tab w:val="num" w:pos="3268"/>
        </w:tabs>
        <w:ind w:left="3268" w:hanging="360"/>
      </w:pPr>
    </w:lvl>
    <w:lvl w:ilvl="5" w:tplc="0409001B" w:tentative="1">
      <w:start w:val="1"/>
      <w:numFmt w:val="lowerRoman"/>
      <w:lvlText w:val="%6."/>
      <w:lvlJc w:val="right"/>
      <w:pPr>
        <w:tabs>
          <w:tab w:val="num" w:pos="3988"/>
        </w:tabs>
        <w:ind w:left="3988" w:hanging="180"/>
      </w:pPr>
    </w:lvl>
    <w:lvl w:ilvl="6" w:tplc="0409000F" w:tentative="1">
      <w:start w:val="1"/>
      <w:numFmt w:val="decimal"/>
      <w:lvlText w:val="%7."/>
      <w:lvlJc w:val="left"/>
      <w:pPr>
        <w:tabs>
          <w:tab w:val="num" w:pos="4708"/>
        </w:tabs>
        <w:ind w:left="4708" w:hanging="360"/>
      </w:pPr>
    </w:lvl>
    <w:lvl w:ilvl="7" w:tplc="04090019" w:tentative="1">
      <w:start w:val="1"/>
      <w:numFmt w:val="lowerLetter"/>
      <w:lvlText w:val="%8."/>
      <w:lvlJc w:val="left"/>
      <w:pPr>
        <w:tabs>
          <w:tab w:val="num" w:pos="5428"/>
        </w:tabs>
        <w:ind w:left="5428" w:hanging="360"/>
      </w:pPr>
    </w:lvl>
    <w:lvl w:ilvl="8" w:tplc="0409001B" w:tentative="1">
      <w:start w:val="1"/>
      <w:numFmt w:val="lowerRoman"/>
      <w:lvlText w:val="%9."/>
      <w:lvlJc w:val="right"/>
      <w:pPr>
        <w:tabs>
          <w:tab w:val="num" w:pos="6148"/>
        </w:tabs>
        <w:ind w:left="6148" w:hanging="180"/>
      </w:pPr>
    </w:lvl>
  </w:abstractNum>
  <w:abstractNum w:abstractNumId="5" w15:restartNumberingAfterBreak="0">
    <w:nsid w:val="181801A8"/>
    <w:multiLevelType w:val="hybridMultilevel"/>
    <w:tmpl w:val="6FA80DCA"/>
    <w:lvl w:ilvl="0" w:tplc="74E05828">
      <w:start w:val="1"/>
      <w:numFmt w:val="bullet"/>
      <w:lvlText w:val="-"/>
      <w:lvlJc w:val="left"/>
      <w:pPr>
        <w:tabs>
          <w:tab w:val="num" w:pos="720"/>
        </w:tabs>
        <w:ind w:left="720" w:hanging="360"/>
      </w:pPr>
      <w:rPr>
        <w:rFonts w:ascii="Times New Roman" w:hAnsi="Times New Roman" w:hint="default"/>
      </w:rPr>
    </w:lvl>
    <w:lvl w:ilvl="1" w:tplc="4A865C50" w:tentative="1">
      <w:start w:val="1"/>
      <w:numFmt w:val="bullet"/>
      <w:lvlText w:val="-"/>
      <w:lvlJc w:val="left"/>
      <w:pPr>
        <w:tabs>
          <w:tab w:val="num" w:pos="1440"/>
        </w:tabs>
        <w:ind w:left="1440" w:hanging="360"/>
      </w:pPr>
      <w:rPr>
        <w:rFonts w:ascii="Times New Roman" w:hAnsi="Times New Roman" w:hint="default"/>
      </w:rPr>
    </w:lvl>
    <w:lvl w:ilvl="2" w:tplc="C652E2FC" w:tentative="1">
      <w:start w:val="1"/>
      <w:numFmt w:val="bullet"/>
      <w:lvlText w:val="-"/>
      <w:lvlJc w:val="left"/>
      <w:pPr>
        <w:tabs>
          <w:tab w:val="num" w:pos="2160"/>
        </w:tabs>
        <w:ind w:left="2160" w:hanging="360"/>
      </w:pPr>
      <w:rPr>
        <w:rFonts w:ascii="Times New Roman" w:hAnsi="Times New Roman" w:hint="default"/>
      </w:rPr>
    </w:lvl>
    <w:lvl w:ilvl="3" w:tplc="9364E7C8" w:tentative="1">
      <w:start w:val="1"/>
      <w:numFmt w:val="bullet"/>
      <w:lvlText w:val="-"/>
      <w:lvlJc w:val="left"/>
      <w:pPr>
        <w:tabs>
          <w:tab w:val="num" w:pos="2880"/>
        </w:tabs>
        <w:ind w:left="2880" w:hanging="360"/>
      </w:pPr>
      <w:rPr>
        <w:rFonts w:ascii="Times New Roman" w:hAnsi="Times New Roman" w:hint="default"/>
      </w:rPr>
    </w:lvl>
    <w:lvl w:ilvl="4" w:tplc="77D8F51A" w:tentative="1">
      <w:start w:val="1"/>
      <w:numFmt w:val="bullet"/>
      <w:lvlText w:val="-"/>
      <w:lvlJc w:val="left"/>
      <w:pPr>
        <w:tabs>
          <w:tab w:val="num" w:pos="3600"/>
        </w:tabs>
        <w:ind w:left="3600" w:hanging="360"/>
      </w:pPr>
      <w:rPr>
        <w:rFonts w:ascii="Times New Roman" w:hAnsi="Times New Roman" w:hint="default"/>
      </w:rPr>
    </w:lvl>
    <w:lvl w:ilvl="5" w:tplc="7B18E1E2" w:tentative="1">
      <w:start w:val="1"/>
      <w:numFmt w:val="bullet"/>
      <w:lvlText w:val="-"/>
      <w:lvlJc w:val="left"/>
      <w:pPr>
        <w:tabs>
          <w:tab w:val="num" w:pos="4320"/>
        </w:tabs>
        <w:ind w:left="4320" w:hanging="360"/>
      </w:pPr>
      <w:rPr>
        <w:rFonts w:ascii="Times New Roman" w:hAnsi="Times New Roman" w:hint="default"/>
      </w:rPr>
    </w:lvl>
    <w:lvl w:ilvl="6" w:tplc="43AC7928" w:tentative="1">
      <w:start w:val="1"/>
      <w:numFmt w:val="bullet"/>
      <w:lvlText w:val="-"/>
      <w:lvlJc w:val="left"/>
      <w:pPr>
        <w:tabs>
          <w:tab w:val="num" w:pos="5040"/>
        </w:tabs>
        <w:ind w:left="5040" w:hanging="360"/>
      </w:pPr>
      <w:rPr>
        <w:rFonts w:ascii="Times New Roman" w:hAnsi="Times New Roman" w:hint="default"/>
      </w:rPr>
    </w:lvl>
    <w:lvl w:ilvl="7" w:tplc="7EC6EC00" w:tentative="1">
      <w:start w:val="1"/>
      <w:numFmt w:val="bullet"/>
      <w:lvlText w:val="-"/>
      <w:lvlJc w:val="left"/>
      <w:pPr>
        <w:tabs>
          <w:tab w:val="num" w:pos="5760"/>
        </w:tabs>
        <w:ind w:left="5760" w:hanging="360"/>
      </w:pPr>
      <w:rPr>
        <w:rFonts w:ascii="Times New Roman" w:hAnsi="Times New Roman" w:hint="default"/>
      </w:rPr>
    </w:lvl>
    <w:lvl w:ilvl="8" w:tplc="56BE0ED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B6E7AE6"/>
    <w:multiLevelType w:val="hybridMultilevel"/>
    <w:tmpl w:val="34BED040"/>
    <w:lvl w:ilvl="0" w:tplc="04100001">
      <w:start w:val="1"/>
      <w:numFmt w:val="bullet"/>
      <w:lvlText w:val=""/>
      <w:lvlJc w:val="left"/>
      <w:pPr>
        <w:ind w:left="748" w:hanging="360"/>
      </w:pPr>
      <w:rPr>
        <w:rFonts w:ascii="Symbol" w:hAnsi="Symbol" w:hint="default"/>
      </w:rPr>
    </w:lvl>
    <w:lvl w:ilvl="1" w:tplc="04100003" w:tentative="1">
      <w:start w:val="1"/>
      <w:numFmt w:val="bullet"/>
      <w:lvlText w:val="o"/>
      <w:lvlJc w:val="left"/>
      <w:pPr>
        <w:ind w:left="1468" w:hanging="360"/>
      </w:pPr>
      <w:rPr>
        <w:rFonts w:ascii="Courier New" w:hAnsi="Courier New" w:cs="Courier New" w:hint="default"/>
      </w:rPr>
    </w:lvl>
    <w:lvl w:ilvl="2" w:tplc="04100005" w:tentative="1">
      <w:start w:val="1"/>
      <w:numFmt w:val="bullet"/>
      <w:lvlText w:val=""/>
      <w:lvlJc w:val="left"/>
      <w:pPr>
        <w:ind w:left="2188" w:hanging="360"/>
      </w:pPr>
      <w:rPr>
        <w:rFonts w:ascii="Wingdings" w:hAnsi="Wingdings" w:hint="default"/>
      </w:rPr>
    </w:lvl>
    <w:lvl w:ilvl="3" w:tplc="04100001" w:tentative="1">
      <w:start w:val="1"/>
      <w:numFmt w:val="bullet"/>
      <w:lvlText w:val=""/>
      <w:lvlJc w:val="left"/>
      <w:pPr>
        <w:ind w:left="2908" w:hanging="360"/>
      </w:pPr>
      <w:rPr>
        <w:rFonts w:ascii="Symbol" w:hAnsi="Symbol" w:hint="default"/>
      </w:rPr>
    </w:lvl>
    <w:lvl w:ilvl="4" w:tplc="04100003" w:tentative="1">
      <w:start w:val="1"/>
      <w:numFmt w:val="bullet"/>
      <w:lvlText w:val="o"/>
      <w:lvlJc w:val="left"/>
      <w:pPr>
        <w:ind w:left="3628" w:hanging="360"/>
      </w:pPr>
      <w:rPr>
        <w:rFonts w:ascii="Courier New" w:hAnsi="Courier New" w:cs="Courier New" w:hint="default"/>
      </w:rPr>
    </w:lvl>
    <w:lvl w:ilvl="5" w:tplc="04100005" w:tentative="1">
      <w:start w:val="1"/>
      <w:numFmt w:val="bullet"/>
      <w:lvlText w:val=""/>
      <w:lvlJc w:val="left"/>
      <w:pPr>
        <w:ind w:left="4348" w:hanging="360"/>
      </w:pPr>
      <w:rPr>
        <w:rFonts w:ascii="Wingdings" w:hAnsi="Wingdings" w:hint="default"/>
      </w:rPr>
    </w:lvl>
    <w:lvl w:ilvl="6" w:tplc="04100001" w:tentative="1">
      <w:start w:val="1"/>
      <w:numFmt w:val="bullet"/>
      <w:lvlText w:val=""/>
      <w:lvlJc w:val="left"/>
      <w:pPr>
        <w:ind w:left="5068" w:hanging="360"/>
      </w:pPr>
      <w:rPr>
        <w:rFonts w:ascii="Symbol" w:hAnsi="Symbol" w:hint="default"/>
      </w:rPr>
    </w:lvl>
    <w:lvl w:ilvl="7" w:tplc="04100003" w:tentative="1">
      <w:start w:val="1"/>
      <w:numFmt w:val="bullet"/>
      <w:lvlText w:val="o"/>
      <w:lvlJc w:val="left"/>
      <w:pPr>
        <w:ind w:left="5788" w:hanging="360"/>
      </w:pPr>
      <w:rPr>
        <w:rFonts w:ascii="Courier New" w:hAnsi="Courier New" w:cs="Courier New" w:hint="default"/>
      </w:rPr>
    </w:lvl>
    <w:lvl w:ilvl="8" w:tplc="04100005" w:tentative="1">
      <w:start w:val="1"/>
      <w:numFmt w:val="bullet"/>
      <w:lvlText w:val=""/>
      <w:lvlJc w:val="left"/>
      <w:pPr>
        <w:ind w:left="6508" w:hanging="360"/>
      </w:pPr>
      <w:rPr>
        <w:rFonts w:ascii="Wingdings" w:hAnsi="Wingdings" w:hint="default"/>
      </w:rPr>
    </w:lvl>
  </w:abstractNum>
  <w:abstractNum w:abstractNumId="7" w15:restartNumberingAfterBreak="0">
    <w:nsid w:val="206747FA"/>
    <w:multiLevelType w:val="singleLevel"/>
    <w:tmpl w:val="E8DCE9CC"/>
    <w:lvl w:ilvl="0">
      <w:numFmt w:val="bullet"/>
      <w:lvlText w:val="-"/>
      <w:lvlJc w:val="left"/>
      <w:pPr>
        <w:tabs>
          <w:tab w:val="num" w:pos="360"/>
        </w:tabs>
        <w:ind w:left="360" w:hanging="360"/>
      </w:pPr>
      <w:rPr>
        <w:rFonts w:ascii="Times New Roman" w:hAnsi="Times New Roman" w:hint="default"/>
      </w:rPr>
    </w:lvl>
  </w:abstractNum>
  <w:abstractNum w:abstractNumId="8" w15:restartNumberingAfterBreak="0">
    <w:nsid w:val="20841652"/>
    <w:multiLevelType w:val="hybridMultilevel"/>
    <w:tmpl w:val="F98AEAF0"/>
    <w:lvl w:ilvl="0" w:tplc="93440B4A">
      <w:start w:val="1"/>
      <w:numFmt w:val="bullet"/>
      <w:lvlText w:val="-"/>
      <w:lvlJc w:val="left"/>
      <w:pPr>
        <w:tabs>
          <w:tab w:val="num" w:pos="720"/>
        </w:tabs>
        <w:ind w:left="720" w:hanging="360"/>
      </w:pPr>
      <w:rPr>
        <w:rFonts w:ascii="Times New Roman" w:hAnsi="Times New Roman" w:hint="default"/>
      </w:rPr>
    </w:lvl>
    <w:lvl w:ilvl="1" w:tplc="6C0C694C" w:tentative="1">
      <w:start w:val="1"/>
      <w:numFmt w:val="bullet"/>
      <w:lvlText w:val="-"/>
      <w:lvlJc w:val="left"/>
      <w:pPr>
        <w:tabs>
          <w:tab w:val="num" w:pos="1440"/>
        </w:tabs>
        <w:ind w:left="1440" w:hanging="360"/>
      </w:pPr>
      <w:rPr>
        <w:rFonts w:ascii="Times New Roman" w:hAnsi="Times New Roman" w:hint="default"/>
      </w:rPr>
    </w:lvl>
    <w:lvl w:ilvl="2" w:tplc="0E74BC8E" w:tentative="1">
      <w:start w:val="1"/>
      <w:numFmt w:val="bullet"/>
      <w:lvlText w:val="-"/>
      <w:lvlJc w:val="left"/>
      <w:pPr>
        <w:tabs>
          <w:tab w:val="num" w:pos="2160"/>
        </w:tabs>
        <w:ind w:left="2160" w:hanging="360"/>
      </w:pPr>
      <w:rPr>
        <w:rFonts w:ascii="Times New Roman" w:hAnsi="Times New Roman" w:hint="default"/>
      </w:rPr>
    </w:lvl>
    <w:lvl w:ilvl="3" w:tplc="4AB2E64E" w:tentative="1">
      <w:start w:val="1"/>
      <w:numFmt w:val="bullet"/>
      <w:lvlText w:val="-"/>
      <w:lvlJc w:val="left"/>
      <w:pPr>
        <w:tabs>
          <w:tab w:val="num" w:pos="2880"/>
        </w:tabs>
        <w:ind w:left="2880" w:hanging="360"/>
      </w:pPr>
      <w:rPr>
        <w:rFonts w:ascii="Times New Roman" w:hAnsi="Times New Roman" w:hint="default"/>
      </w:rPr>
    </w:lvl>
    <w:lvl w:ilvl="4" w:tplc="041A9D98" w:tentative="1">
      <w:start w:val="1"/>
      <w:numFmt w:val="bullet"/>
      <w:lvlText w:val="-"/>
      <w:lvlJc w:val="left"/>
      <w:pPr>
        <w:tabs>
          <w:tab w:val="num" w:pos="3600"/>
        </w:tabs>
        <w:ind w:left="3600" w:hanging="360"/>
      </w:pPr>
      <w:rPr>
        <w:rFonts w:ascii="Times New Roman" w:hAnsi="Times New Roman" w:hint="default"/>
      </w:rPr>
    </w:lvl>
    <w:lvl w:ilvl="5" w:tplc="5A4A1C78" w:tentative="1">
      <w:start w:val="1"/>
      <w:numFmt w:val="bullet"/>
      <w:lvlText w:val="-"/>
      <w:lvlJc w:val="left"/>
      <w:pPr>
        <w:tabs>
          <w:tab w:val="num" w:pos="4320"/>
        </w:tabs>
        <w:ind w:left="4320" w:hanging="360"/>
      </w:pPr>
      <w:rPr>
        <w:rFonts w:ascii="Times New Roman" w:hAnsi="Times New Roman" w:hint="default"/>
      </w:rPr>
    </w:lvl>
    <w:lvl w:ilvl="6" w:tplc="90D82BFC" w:tentative="1">
      <w:start w:val="1"/>
      <w:numFmt w:val="bullet"/>
      <w:lvlText w:val="-"/>
      <w:lvlJc w:val="left"/>
      <w:pPr>
        <w:tabs>
          <w:tab w:val="num" w:pos="5040"/>
        </w:tabs>
        <w:ind w:left="5040" w:hanging="360"/>
      </w:pPr>
      <w:rPr>
        <w:rFonts w:ascii="Times New Roman" w:hAnsi="Times New Roman" w:hint="default"/>
      </w:rPr>
    </w:lvl>
    <w:lvl w:ilvl="7" w:tplc="B87AD8BA" w:tentative="1">
      <w:start w:val="1"/>
      <w:numFmt w:val="bullet"/>
      <w:lvlText w:val="-"/>
      <w:lvlJc w:val="left"/>
      <w:pPr>
        <w:tabs>
          <w:tab w:val="num" w:pos="5760"/>
        </w:tabs>
        <w:ind w:left="5760" w:hanging="360"/>
      </w:pPr>
      <w:rPr>
        <w:rFonts w:ascii="Times New Roman" w:hAnsi="Times New Roman" w:hint="default"/>
      </w:rPr>
    </w:lvl>
    <w:lvl w:ilvl="8" w:tplc="EBC4670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B215952"/>
    <w:multiLevelType w:val="hybridMultilevel"/>
    <w:tmpl w:val="ED48970A"/>
    <w:lvl w:ilvl="0" w:tplc="CD6E75B6">
      <w:start w:val="1"/>
      <w:numFmt w:val="bullet"/>
      <w:lvlText w:val="-"/>
      <w:lvlJc w:val="left"/>
      <w:pPr>
        <w:tabs>
          <w:tab w:val="num" w:pos="720"/>
        </w:tabs>
        <w:ind w:left="720" w:hanging="360"/>
      </w:pPr>
      <w:rPr>
        <w:rFonts w:ascii="Times New Roman" w:hAnsi="Times New Roman" w:hint="default"/>
      </w:rPr>
    </w:lvl>
    <w:lvl w:ilvl="1" w:tplc="6A9C4A02" w:tentative="1">
      <w:start w:val="1"/>
      <w:numFmt w:val="bullet"/>
      <w:lvlText w:val="-"/>
      <w:lvlJc w:val="left"/>
      <w:pPr>
        <w:tabs>
          <w:tab w:val="num" w:pos="1440"/>
        </w:tabs>
        <w:ind w:left="1440" w:hanging="360"/>
      </w:pPr>
      <w:rPr>
        <w:rFonts w:ascii="Times New Roman" w:hAnsi="Times New Roman" w:hint="default"/>
      </w:rPr>
    </w:lvl>
    <w:lvl w:ilvl="2" w:tplc="944CCCC0" w:tentative="1">
      <w:start w:val="1"/>
      <w:numFmt w:val="bullet"/>
      <w:lvlText w:val="-"/>
      <w:lvlJc w:val="left"/>
      <w:pPr>
        <w:tabs>
          <w:tab w:val="num" w:pos="2160"/>
        </w:tabs>
        <w:ind w:left="2160" w:hanging="360"/>
      </w:pPr>
      <w:rPr>
        <w:rFonts w:ascii="Times New Roman" w:hAnsi="Times New Roman" w:hint="default"/>
      </w:rPr>
    </w:lvl>
    <w:lvl w:ilvl="3" w:tplc="753E4030" w:tentative="1">
      <w:start w:val="1"/>
      <w:numFmt w:val="bullet"/>
      <w:lvlText w:val="-"/>
      <w:lvlJc w:val="left"/>
      <w:pPr>
        <w:tabs>
          <w:tab w:val="num" w:pos="2880"/>
        </w:tabs>
        <w:ind w:left="2880" w:hanging="360"/>
      </w:pPr>
      <w:rPr>
        <w:rFonts w:ascii="Times New Roman" w:hAnsi="Times New Roman" w:hint="default"/>
      </w:rPr>
    </w:lvl>
    <w:lvl w:ilvl="4" w:tplc="D9F89B72" w:tentative="1">
      <w:start w:val="1"/>
      <w:numFmt w:val="bullet"/>
      <w:lvlText w:val="-"/>
      <w:lvlJc w:val="left"/>
      <w:pPr>
        <w:tabs>
          <w:tab w:val="num" w:pos="3600"/>
        </w:tabs>
        <w:ind w:left="3600" w:hanging="360"/>
      </w:pPr>
      <w:rPr>
        <w:rFonts w:ascii="Times New Roman" w:hAnsi="Times New Roman" w:hint="default"/>
      </w:rPr>
    </w:lvl>
    <w:lvl w:ilvl="5" w:tplc="D50A5786" w:tentative="1">
      <w:start w:val="1"/>
      <w:numFmt w:val="bullet"/>
      <w:lvlText w:val="-"/>
      <w:lvlJc w:val="left"/>
      <w:pPr>
        <w:tabs>
          <w:tab w:val="num" w:pos="4320"/>
        </w:tabs>
        <w:ind w:left="4320" w:hanging="360"/>
      </w:pPr>
      <w:rPr>
        <w:rFonts w:ascii="Times New Roman" w:hAnsi="Times New Roman" w:hint="default"/>
      </w:rPr>
    </w:lvl>
    <w:lvl w:ilvl="6" w:tplc="43B61BC4" w:tentative="1">
      <w:start w:val="1"/>
      <w:numFmt w:val="bullet"/>
      <w:lvlText w:val="-"/>
      <w:lvlJc w:val="left"/>
      <w:pPr>
        <w:tabs>
          <w:tab w:val="num" w:pos="5040"/>
        </w:tabs>
        <w:ind w:left="5040" w:hanging="360"/>
      </w:pPr>
      <w:rPr>
        <w:rFonts w:ascii="Times New Roman" w:hAnsi="Times New Roman" w:hint="default"/>
      </w:rPr>
    </w:lvl>
    <w:lvl w:ilvl="7" w:tplc="91805500" w:tentative="1">
      <w:start w:val="1"/>
      <w:numFmt w:val="bullet"/>
      <w:lvlText w:val="-"/>
      <w:lvlJc w:val="left"/>
      <w:pPr>
        <w:tabs>
          <w:tab w:val="num" w:pos="5760"/>
        </w:tabs>
        <w:ind w:left="5760" w:hanging="360"/>
      </w:pPr>
      <w:rPr>
        <w:rFonts w:ascii="Times New Roman" w:hAnsi="Times New Roman" w:hint="default"/>
      </w:rPr>
    </w:lvl>
    <w:lvl w:ilvl="8" w:tplc="7436BD0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4FA1FCB"/>
    <w:multiLevelType w:val="hybridMultilevel"/>
    <w:tmpl w:val="67EC65D6"/>
    <w:lvl w:ilvl="0" w:tplc="040C000F">
      <w:start w:val="1"/>
      <w:numFmt w:val="decimal"/>
      <w:lvlText w:val="%1."/>
      <w:lvlJc w:val="left"/>
      <w:pPr>
        <w:ind w:left="748" w:hanging="360"/>
      </w:pPr>
    </w:lvl>
    <w:lvl w:ilvl="1" w:tplc="040C0019" w:tentative="1">
      <w:start w:val="1"/>
      <w:numFmt w:val="lowerLetter"/>
      <w:lvlText w:val="%2."/>
      <w:lvlJc w:val="left"/>
      <w:pPr>
        <w:ind w:left="1468" w:hanging="360"/>
      </w:pPr>
    </w:lvl>
    <w:lvl w:ilvl="2" w:tplc="040C001B" w:tentative="1">
      <w:start w:val="1"/>
      <w:numFmt w:val="lowerRoman"/>
      <w:lvlText w:val="%3."/>
      <w:lvlJc w:val="right"/>
      <w:pPr>
        <w:ind w:left="2188" w:hanging="180"/>
      </w:pPr>
    </w:lvl>
    <w:lvl w:ilvl="3" w:tplc="040C000F" w:tentative="1">
      <w:start w:val="1"/>
      <w:numFmt w:val="decimal"/>
      <w:lvlText w:val="%4."/>
      <w:lvlJc w:val="left"/>
      <w:pPr>
        <w:ind w:left="2908" w:hanging="360"/>
      </w:pPr>
    </w:lvl>
    <w:lvl w:ilvl="4" w:tplc="040C0019" w:tentative="1">
      <w:start w:val="1"/>
      <w:numFmt w:val="lowerLetter"/>
      <w:lvlText w:val="%5."/>
      <w:lvlJc w:val="left"/>
      <w:pPr>
        <w:ind w:left="3628" w:hanging="360"/>
      </w:pPr>
    </w:lvl>
    <w:lvl w:ilvl="5" w:tplc="040C001B" w:tentative="1">
      <w:start w:val="1"/>
      <w:numFmt w:val="lowerRoman"/>
      <w:lvlText w:val="%6."/>
      <w:lvlJc w:val="right"/>
      <w:pPr>
        <w:ind w:left="4348" w:hanging="180"/>
      </w:pPr>
    </w:lvl>
    <w:lvl w:ilvl="6" w:tplc="040C000F" w:tentative="1">
      <w:start w:val="1"/>
      <w:numFmt w:val="decimal"/>
      <w:lvlText w:val="%7."/>
      <w:lvlJc w:val="left"/>
      <w:pPr>
        <w:ind w:left="5068" w:hanging="360"/>
      </w:pPr>
    </w:lvl>
    <w:lvl w:ilvl="7" w:tplc="040C0019" w:tentative="1">
      <w:start w:val="1"/>
      <w:numFmt w:val="lowerLetter"/>
      <w:lvlText w:val="%8."/>
      <w:lvlJc w:val="left"/>
      <w:pPr>
        <w:ind w:left="5788" w:hanging="360"/>
      </w:pPr>
    </w:lvl>
    <w:lvl w:ilvl="8" w:tplc="040C001B" w:tentative="1">
      <w:start w:val="1"/>
      <w:numFmt w:val="lowerRoman"/>
      <w:lvlText w:val="%9."/>
      <w:lvlJc w:val="right"/>
      <w:pPr>
        <w:ind w:left="6508" w:hanging="180"/>
      </w:pPr>
    </w:lvl>
  </w:abstractNum>
  <w:abstractNum w:abstractNumId="11" w15:restartNumberingAfterBreak="0">
    <w:nsid w:val="3A674B55"/>
    <w:multiLevelType w:val="hybridMultilevel"/>
    <w:tmpl w:val="5874DD7C"/>
    <w:lvl w:ilvl="0" w:tplc="040C0019">
      <w:start w:val="1"/>
      <w:numFmt w:val="lowerLetter"/>
      <w:lvlText w:val="%1."/>
      <w:lvlJc w:val="left"/>
      <w:pPr>
        <w:ind w:left="748" w:hanging="360"/>
      </w:pPr>
    </w:lvl>
    <w:lvl w:ilvl="1" w:tplc="040C0019" w:tentative="1">
      <w:start w:val="1"/>
      <w:numFmt w:val="lowerLetter"/>
      <w:lvlText w:val="%2."/>
      <w:lvlJc w:val="left"/>
      <w:pPr>
        <w:ind w:left="1468" w:hanging="360"/>
      </w:pPr>
    </w:lvl>
    <w:lvl w:ilvl="2" w:tplc="040C001B" w:tentative="1">
      <w:start w:val="1"/>
      <w:numFmt w:val="lowerRoman"/>
      <w:lvlText w:val="%3."/>
      <w:lvlJc w:val="right"/>
      <w:pPr>
        <w:ind w:left="2188" w:hanging="180"/>
      </w:pPr>
    </w:lvl>
    <w:lvl w:ilvl="3" w:tplc="040C000F" w:tentative="1">
      <w:start w:val="1"/>
      <w:numFmt w:val="decimal"/>
      <w:lvlText w:val="%4."/>
      <w:lvlJc w:val="left"/>
      <w:pPr>
        <w:ind w:left="2908" w:hanging="360"/>
      </w:pPr>
    </w:lvl>
    <w:lvl w:ilvl="4" w:tplc="040C0019" w:tentative="1">
      <w:start w:val="1"/>
      <w:numFmt w:val="lowerLetter"/>
      <w:lvlText w:val="%5."/>
      <w:lvlJc w:val="left"/>
      <w:pPr>
        <w:ind w:left="3628" w:hanging="360"/>
      </w:pPr>
    </w:lvl>
    <w:lvl w:ilvl="5" w:tplc="040C001B" w:tentative="1">
      <w:start w:val="1"/>
      <w:numFmt w:val="lowerRoman"/>
      <w:lvlText w:val="%6."/>
      <w:lvlJc w:val="right"/>
      <w:pPr>
        <w:ind w:left="4348" w:hanging="180"/>
      </w:pPr>
    </w:lvl>
    <w:lvl w:ilvl="6" w:tplc="040C000F" w:tentative="1">
      <w:start w:val="1"/>
      <w:numFmt w:val="decimal"/>
      <w:lvlText w:val="%7."/>
      <w:lvlJc w:val="left"/>
      <w:pPr>
        <w:ind w:left="5068" w:hanging="360"/>
      </w:pPr>
    </w:lvl>
    <w:lvl w:ilvl="7" w:tplc="040C0019" w:tentative="1">
      <w:start w:val="1"/>
      <w:numFmt w:val="lowerLetter"/>
      <w:lvlText w:val="%8."/>
      <w:lvlJc w:val="left"/>
      <w:pPr>
        <w:ind w:left="5788" w:hanging="360"/>
      </w:pPr>
    </w:lvl>
    <w:lvl w:ilvl="8" w:tplc="040C001B" w:tentative="1">
      <w:start w:val="1"/>
      <w:numFmt w:val="lowerRoman"/>
      <w:lvlText w:val="%9."/>
      <w:lvlJc w:val="right"/>
      <w:pPr>
        <w:ind w:left="6508" w:hanging="180"/>
      </w:pPr>
    </w:lvl>
  </w:abstractNum>
  <w:abstractNum w:abstractNumId="12" w15:restartNumberingAfterBreak="0">
    <w:nsid w:val="3F8D4A48"/>
    <w:multiLevelType w:val="hybridMultilevel"/>
    <w:tmpl w:val="ACE2D1AA"/>
    <w:lvl w:ilvl="0" w:tplc="04100001">
      <w:start w:val="1"/>
      <w:numFmt w:val="bullet"/>
      <w:lvlText w:val=""/>
      <w:lvlJc w:val="left"/>
      <w:pPr>
        <w:ind w:left="748" w:hanging="360"/>
      </w:pPr>
      <w:rPr>
        <w:rFonts w:ascii="Symbol" w:hAnsi="Symbol" w:hint="default"/>
      </w:rPr>
    </w:lvl>
    <w:lvl w:ilvl="1" w:tplc="04100003">
      <w:start w:val="1"/>
      <w:numFmt w:val="bullet"/>
      <w:lvlText w:val="o"/>
      <w:lvlJc w:val="left"/>
      <w:pPr>
        <w:ind w:left="1468" w:hanging="360"/>
      </w:pPr>
      <w:rPr>
        <w:rFonts w:ascii="Courier New" w:hAnsi="Courier New" w:cs="Courier New" w:hint="default"/>
      </w:rPr>
    </w:lvl>
    <w:lvl w:ilvl="2" w:tplc="04100005" w:tentative="1">
      <w:start w:val="1"/>
      <w:numFmt w:val="bullet"/>
      <w:lvlText w:val=""/>
      <w:lvlJc w:val="left"/>
      <w:pPr>
        <w:ind w:left="2188" w:hanging="360"/>
      </w:pPr>
      <w:rPr>
        <w:rFonts w:ascii="Wingdings" w:hAnsi="Wingdings" w:hint="default"/>
      </w:rPr>
    </w:lvl>
    <w:lvl w:ilvl="3" w:tplc="04100001" w:tentative="1">
      <w:start w:val="1"/>
      <w:numFmt w:val="bullet"/>
      <w:lvlText w:val=""/>
      <w:lvlJc w:val="left"/>
      <w:pPr>
        <w:ind w:left="2908" w:hanging="360"/>
      </w:pPr>
      <w:rPr>
        <w:rFonts w:ascii="Symbol" w:hAnsi="Symbol" w:hint="default"/>
      </w:rPr>
    </w:lvl>
    <w:lvl w:ilvl="4" w:tplc="04100003" w:tentative="1">
      <w:start w:val="1"/>
      <w:numFmt w:val="bullet"/>
      <w:lvlText w:val="o"/>
      <w:lvlJc w:val="left"/>
      <w:pPr>
        <w:ind w:left="3628" w:hanging="360"/>
      </w:pPr>
      <w:rPr>
        <w:rFonts w:ascii="Courier New" w:hAnsi="Courier New" w:cs="Courier New" w:hint="default"/>
      </w:rPr>
    </w:lvl>
    <w:lvl w:ilvl="5" w:tplc="04100005" w:tentative="1">
      <w:start w:val="1"/>
      <w:numFmt w:val="bullet"/>
      <w:lvlText w:val=""/>
      <w:lvlJc w:val="left"/>
      <w:pPr>
        <w:ind w:left="4348" w:hanging="360"/>
      </w:pPr>
      <w:rPr>
        <w:rFonts w:ascii="Wingdings" w:hAnsi="Wingdings" w:hint="default"/>
      </w:rPr>
    </w:lvl>
    <w:lvl w:ilvl="6" w:tplc="04100001" w:tentative="1">
      <w:start w:val="1"/>
      <w:numFmt w:val="bullet"/>
      <w:lvlText w:val=""/>
      <w:lvlJc w:val="left"/>
      <w:pPr>
        <w:ind w:left="5068" w:hanging="360"/>
      </w:pPr>
      <w:rPr>
        <w:rFonts w:ascii="Symbol" w:hAnsi="Symbol" w:hint="default"/>
      </w:rPr>
    </w:lvl>
    <w:lvl w:ilvl="7" w:tplc="04100003" w:tentative="1">
      <w:start w:val="1"/>
      <w:numFmt w:val="bullet"/>
      <w:lvlText w:val="o"/>
      <w:lvlJc w:val="left"/>
      <w:pPr>
        <w:ind w:left="5788" w:hanging="360"/>
      </w:pPr>
      <w:rPr>
        <w:rFonts w:ascii="Courier New" w:hAnsi="Courier New" w:cs="Courier New" w:hint="default"/>
      </w:rPr>
    </w:lvl>
    <w:lvl w:ilvl="8" w:tplc="04100005" w:tentative="1">
      <w:start w:val="1"/>
      <w:numFmt w:val="bullet"/>
      <w:lvlText w:val=""/>
      <w:lvlJc w:val="left"/>
      <w:pPr>
        <w:ind w:left="6508" w:hanging="360"/>
      </w:pPr>
      <w:rPr>
        <w:rFonts w:ascii="Wingdings" w:hAnsi="Wingdings" w:hint="default"/>
      </w:rPr>
    </w:lvl>
  </w:abstractNum>
  <w:abstractNum w:abstractNumId="13" w15:restartNumberingAfterBreak="0">
    <w:nsid w:val="464F1448"/>
    <w:multiLevelType w:val="hybridMultilevel"/>
    <w:tmpl w:val="7480C686"/>
    <w:lvl w:ilvl="0" w:tplc="82EAE75C">
      <w:start w:val="1"/>
      <w:numFmt w:val="decimal"/>
      <w:lvlText w:val="%1."/>
      <w:lvlJc w:val="left"/>
      <w:pPr>
        <w:tabs>
          <w:tab w:val="num" w:pos="388"/>
        </w:tabs>
        <w:ind w:left="388" w:hanging="360"/>
      </w:pPr>
      <w:rPr>
        <w:rFonts w:hint="default"/>
      </w:rPr>
    </w:lvl>
    <w:lvl w:ilvl="1" w:tplc="04090019" w:tentative="1">
      <w:start w:val="1"/>
      <w:numFmt w:val="lowerLetter"/>
      <w:lvlText w:val="%2."/>
      <w:lvlJc w:val="left"/>
      <w:pPr>
        <w:tabs>
          <w:tab w:val="num" w:pos="1108"/>
        </w:tabs>
        <w:ind w:left="1108" w:hanging="360"/>
      </w:pPr>
    </w:lvl>
    <w:lvl w:ilvl="2" w:tplc="0409001B" w:tentative="1">
      <w:start w:val="1"/>
      <w:numFmt w:val="lowerRoman"/>
      <w:lvlText w:val="%3."/>
      <w:lvlJc w:val="right"/>
      <w:pPr>
        <w:tabs>
          <w:tab w:val="num" w:pos="1828"/>
        </w:tabs>
        <w:ind w:left="1828" w:hanging="180"/>
      </w:pPr>
    </w:lvl>
    <w:lvl w:ilvl="3" w:tplc="0409000F" w:tentative="1">
      <w:start w:val="1"/>
      <w:numFmt w:val="decimal"/>
      <w:lvlText w:val="%4."/>
      <w:lvlJc w:val="left"/>
      <w:pPr>
        <w:tabs>
          <w:tab w:val="num" w:pos="2548"/>
        </w:tabs>
        <w:ind w:left="2548" w:hanging="360"/>
      </w:pPr>
    </w:lvl>
    <w:lvl w:ilvl="4" w:tplc="04090019" w:tentative="1">
      <w:start w:val="1"/>
      <w:numFmt w:val="lowerLetter"/>
      <w:lvlText w:val="%5."/>
      <w:lvlJc w:val="left"/>
      <w:pPr>
        <w:tabs>
          <w:tab w:val="num" w:pos="3268"/>
        </w:tabs>
        <w:ind w:left="3268" w:hanging="360"/>
      </w:pPr>
    </w:lvl>
    <w:lvl w:ilvl="5" w:tplc="0409001B" w:tentative="1">
      <w:start w:val="1"/>
      <w:numFmt w:val="lowerRoman"/>
      <w:lvlText w:val="%6."/>
      <w:lvlJc w:val="right"/>
      <w:pPr>
        <w:tabs>
          <w:tab w:val="num" w:pos="3988"/>
        </w:tabs>
        <w:ind w:left="3988" w:hanging="180"/>
      </w:pPr>
    </w:lvl>
    <w:lvl w:ilvl="6" w:tplc="0409000F" w:tentative="1">
      <w:start w:val="1"/>
      <w:numFmt w:val="decimal"/>
      <w:lvlText w:val="%7."/>
      <w:lvlJc w:val="left"/>
      <w:pPr>
        <w:tabs>
          <w:tab w:val="num" w:pos="4708"/>
        </w:tabs>
        <w:ind w:left="4708" w:hanging="360"/>
      </w:pPr>
    </w:lvl>
    <w:lvl w:ilvl="7" w:tplc="04090019" w:tentative="1">
      <w:start w:val="1"/>
      <w:numFmt w:val="lowerLetter"/>
      <w:lvlText w:val="%8."/>
      <w:lvlJc w:val="left"/>
      <w:pPr>
        <w:tabs>
          <w:tab w:val="num" w:pos="5428"/>
        </w:tabs>
        <w:ind w:left="5428" w:hanging="360"/>
      </w:pPr>
    </w:lvl>
    <w:lvl w:ilvl="8" w:tplc="0409001B" w:tentative="1">
      <w:start w:val="1"/>
      <w:numFmt w:val="lowerRoman"/>
      <w:lvlText w:val="%9."/>
      <w:lvlJc w:val="right"/>
      <w:pPr>
        <w:tabs>
          <w:tab w:val="num" w:pos="6148"/>
        </w:tabs>
        <w:ind w:left="6148" w:hanging="180"/>
      </w:pPr>
    </w:lvl>
  </w:abstractNum>
  <w:abstractNum w:abstractNumId="14" w15:restartNumberingAfterBreak="0">
    <w:nsid w:val="4BB105E9"/>
    <w:multiLevelType w:val="hybridMultilevel"/>
    <w:tmpl w:val="7CE85860"/>
    <w:lvl w:ilvl="0" w:tplc="040C0019">
      <w:start w:val="1"/>
      <w:numFmt w:val="lowerLetter"/>
      <w:lvlText w:val="%1."/>
      <w:lvlJc w:val="left"/>
      <w:pPr>
        <w:ind w:left="748" w:hanging="360"/>
      </w:pPr>
    </w:lvl>
    <w:lvl w:ilvl="1" w:tplc="040C0019" w:tentative="1">
      <w:start w:val="1"/>
      <w:numFmt w:val="lowerLetter"/>
      <w:lvlText w:val="%2."/>
      <w:lvlJc w:val="left"/>
      <w:pPr>
        <w:ind w:left="1468" w:hanging="360"/>
      </w:pPr>
    </w:lvl>
    <w:lvl w:ilvl="2" w:tplc="040C001B" w:tentative="1">
      <w:start w:val="1"/>
      <w:numFmt w:val="lowerRoman"/>
      <w:lvlText w:val="%3."/>
      <w:lvlJc w:val="right"/>
      <w:pPr>
        <w:ind w:left="2188" w:hanging="180"/>
      </w:pPr>
    </w:lvl>
    <w:lvl w:ilvl="3" w:tplc="040C000F" w:tentative="1">
      <w:start w:val="1"/>
      <w:numFmt w:val="decimal"/>
      <w:lvlText w:val="%4."/>
      <w:lvlJc w:val="left"/>
      <w:pPr>
        <w:ind w:left="2908" w:hanging="360"/>
      </w:pPr>
    </w:lvl>
    <w:lvl w:ilvl="4" w:tplc="040C0019" w:tentative="1">
      <w:start w:val="1"/>
      <w:numFmt w:val="lowerLetter"/>
      <w:lvlText w:val="%5."/>
      <w:lvlJc w:val="left"/>
      <w:pPr>
        <w:ind w:left="3628" w:hanging="360"/>
      </w:pPr>
    </w:lvl>
    <w:lvl w:ilvl="5" w:tplc="040C001B" w:tentative="1">
      <w:start w:val="1"/>
      <w:numFmt w:val="lowerRoman"/>
      <w:lvlText w:val="%6."/>
      <w:lvlJc w:val="right"/>
      <w:pPr>
        <w:ind w:left="4348" w:hanging="180"/>
      </w:pPr>
    </w:lvl>
    <w:lvl w:ilvl="6" w:tplc="040C000F" w:tentative="1">
      <w:start w:val="1"/>
      <w:numFmt w:val="decimal"/>
      <w:lvlText w:val="%7."/>
      <w:lvlJc w:val="left"/>
      <w:pPr>
        <w:ind w:left="5068" w:hanging="360"/>
      </w:pPr>
    </w:lvl>
    <w:lvl w:ilvl="7" w:tplc="040C0019" w:tentative="1">
      <w:start w:val="1"/>
      <w:numFmt w:val="lowerLetter"/>
      <w:lvlText w:val="%8."/>
      <w:lvlJc w:val="left"/>
      <w:pPr>
        <w:ind w:left="5788" w:hanging="360"/>
      </w:pPr>
    </w:lvl>
    <w:lvl w:ilvl="8" w:tplc="040C001B" w:tentative="1">
      <w:start w:val="1"/>
      <w:numFmt w:val="lowerRoman"/>
      <w:lvlText w:val="%9."/>
      <w:lvlJc w:val="right"/>
      <w:pPr>
        <w:ind w:left="6508" w:hanging="180"/>
      </w:pPr>
    </w:lvl>
  </w:abstractNum>
  <w:abstractNum w:abstractNumId="15" w15:restartNumberingAfterBreak="0">
    <w:nsid w:val="4E211999"/>
    <w:multiLevelType w:val="hybridMultilevel"/>
    <w:tmpl w:val="6A0CEAC8"/>
    <w:lvl w:ilvl="0" w:tplc="9E28FDAE">
      <w:start w:val="1"/>
      <w:numFmt w:val="bullet"/>
      <w:lvlText w:val="-"/>
      <w:lvlJc w:val="left"/>
      <w:pPr>
        <w:tabs>
          <w:tab w:val="num" w:pos="720"/>
        </w:tabs>
        <w:ind w:left="720" w:hanging="360"/>
      </w:pPr>
      <w:rPr>
        <w:rFonts w:ascii="Times New Roman" w:hAnsi="Times New Roman" w:hint="default"/>
      </w:rPr>
    </w:lvl>
    <w:lvl w:ilvl="1" w:tplc="9D8C891E" w:tentative="1">
      <w:start w:val="1"/>
      <w:numFmt w:val="bullet"/>
      <w:lvlText w:val="-"/>
      <w:lvlJc w:val="left"/>
      <w:pPr>
        <w:tabs>
          <w:tab w:val="num" w:pos="1440"/>
        </w:tabs>
        <w:ind w:left="1440" w:hanging="360"/>
      </w:pPr>
      <w:rPr>
        <w:rFonts w:ascii="Times New Roman" w:hAnsi="Times New Roman" w:hint="default"/>
      </w:rPr>
    </w:lvl>
    <w:lvl w:ilvl="2" w:tplc="E8EC6874" w:tentative="1">
      <w:start w:val="1"/>
      <w:numFmt w:val="bullet"/>
      <w:lvlText w:val="-"/>
      <w:lvlJc w:val="left"/>
      <w:pPr>
        <w:tabs>
          <w:tab w:val="num" w:pos="2160"/>
        </w:tabs>
        <w:ind w:left="2160" w:hanging="360"/>
      </w:pPr>
      <w:rPr>
        <w:rFonts w:ascii="Times New Roman" w:hAnsi="Times New Roman" w:hint="default"/>
      </w:rPr>
    </w:lvl>
    <w:lvl w:ilvl="3" w:tplc="A4C0E6B6" w:tentative="1">
      <w:start w:val="1"/>
      <w:numFmt w:val="bullet"/>
      <w:lvlText w:val="-"/>
      <w:lvlJc w:val="left"/>
      <w:pPr>
        <w:tabs>
          <w:tab w:val="num" w:pos="2880"/>
        </w:tabs>
        <w:ind w:left="2880" w:hanging="360"/>
      </w:pPr>
      <w:rPr>
        <w:rFonts w:ascii="Times New Roman" w:hAnsi="Times New Roman" w:hint="default"/>
      </w:rPr>
    </w:lvl>
    <w:lvl w:ilvl="4" w:tplc="62E46494" w:tentative="1">
      <w:start w:val="1"/>
      <w:numFmt w:val="bullet"/>
      <w:lvlText w:val="-"/>
      <w:lvlJc w:val="left"/>
      <w:pPr>
        <w:tabs>
          <w:tab w:val="num" w:pos="3600"/>
        </w:tabs>
        <w:ind w:left="3600" w:hanging="360"/>
      </w:pPr>
      <w:rPr>
        <w:rFonts w:ascii="Times New Roman" w:hAnsi="Times New Roman" w:hint="default"/>
      </w:rPr>
    </w:lvl>
    <w:lvl w:ilvl="5" w:tplc="ECC4DA7A" w:tentative="1">
      <w:start w:val="1"/>
      <w:numFmt w:val="bullet"/>
      <w:lvlText w:val="-"/>
      <w:lvlJc w:val="left"/>
      <w:pPr>
        <w:tabs>
          <w:tab w:val="num" w:pos="4320"/>
        </w:tabs>
        <w:ind w:left="4320" w:hanging="360"/>
      </w:pPr>
      <w:rPr>
        <w:rFonts w:ascii="Times New Roman" w:hAnsi="Times New Roman" w:hint="default"/>
      </w:rPr>
    </w:lvl>
    <w:lvl w:ilvl="6" w:tplc="1EB8F09E" w:tentative="1">
      <w:start w:val="1"/>
      <w:numFmt w:val="bullet"/>
      <w:lvlText w:val="-"/>
      <w:lvlJc w:val="left"/>
      <w:pPr>
        <w:tabs>
          <w:tab w:val="num" w:pos="5040"/>
        </w:tabs>
        <w:ind w:left="5040" w:hanging="360"/>
      </w:pPr>
      <w:rPr>
        <w:rFonts w:ascii="Times New Roman" w:hAnsi="Times New Roman" w:hint="default"/>
      </w:rPr>
    </w:lvl>
    <w:lvl w:ilvl="7" w:tplc="9C588A58" w:tentative="1">
      <w:start w:val="1"/>
      <w:numFmt w:val="bullet"/>
      <w:lvlText w:val="-"/>
      <w:lvlJc w:val="left"/>
      <w:pPr>
        <w:tabs>
          <w:tab w:val="num" w:pos="5760"/>
        </w:tabs>
        <w:ind w:left="5760" w:hanging="360"/>
      </w:pPr>
      <w:rPr>
        <w:rFonts w:ascii="Times New Roman" w:hAnsi="Times New Roman" w:hint="default"/>
      </w:rPr>
    </w:lvl>
    <w:lvl w:ilvl="8" w:tplc="C178A4E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0740A01"/>
    <w:multiLevelType w:val="hybridMultilevel"/>
    <w:tmpl w:val="04D0207A"/>
    <w:lvl w:ilvl="0" w:tplc="3BCECC7C">
      <w:start w:val="1"/>
      <w:numFmt w:val="lowerRoman"/>
      <w:lvlText w:val="%1."/>
      <w:lvlJc w:val="right"/>
      <w:pPr>
        <w:tabs>
          <w:tab w:val="num" w:pos="720"/>
        </w:tabs>
        <w:ind w:left="720" w:hanging="360"/>
      </w:pPr>
    </w:lvl>
    <w:lvl w:ilvl="1" w:tplc="28887004" w:tentative="1">
      <w:start w:val="1"/>
      <w:numFmt w:val="lowerRoman"/>
      <w:lvlText w:val="%2."/>
      <w:lvlJc w:val="right"/>
      <w:pPr>
        <w:tabs>
          <w:tab w:val="num" w:pos="1440"/>
        </w:tabs>
        <w:ind w:left="1440" w:hanging="360"/>
      </w:pPr>
    </w:lvl>
    <w:lvl w:ilvl="2" w:tplc="D1C898E6">
      <w:start w:val="1"/>
      <w:numFmt w:val="lowerRoman"/>
      <w:lvlText w:val="%3."/>
      <w:lvlJc w:val="right"/>
      <w:pPr>
        <w:tabs>
          <w:tab w:val="num" w:pos="2160"/>
        </w:tabs>
        <w:ind w:left="2160" w:hanging="360"/>
      </w:pPr>
    </w:lvl>
    <w:lvl w:ilvl="3" w:tplc="5E4038EE" w:tentative="1">
      <w:start w:val="1"/>
      <w:numFmt w:val="lowerRoman"/>
      <w:lvlText w:val="%4."/>
      <w:lvlJc w:val="right"/>
      <w:pPr>
        <w:tabs>
          <w:tab w:val="num" w:pos="2880"/>
        </w:tabs>
        <w:ind w:left="2880" w:hanging="360"/>
      </w:pPr>
    </w:lvl>
    <w:lvl w:ilvl="4" w:tplc="954C3292" w:tentative="1">
      <w:start w:val="1"/>
      <w:numFmt w:val="lowerRoman"/>
      <w:lvlText w:val="%5."/>
      <w:lvlJc w:val="right"/>
      <w:pPr>
        <w:tabs>
          <w:tab w:val="num" w:pos="3600"/>
        </w:tabs>
        <w:ind w:left="3600" w:hanging="360"/>
      </w:pPr>
    </w:lvl>
    <w:lvl w:ilvl="5" w:tplc="78EC5CC4" w:tentative="1">
      <w:start w:val="1"/>
      <w:numFmt w:val="lowerRoman"/>
      <w:lvlText w:val="%6."/>
      <w:lvlJc w:val="right"/>
      <w:pPr>
        <w:tabs>
          <w:tab w:val="num" w:pos="4320"/>
        </w:tabs>
        <w:ind w:left="4320" w:hanging="360"/>
      </w:pPr>
    </w:lvl>
    <w:lvl w:ilvl="6" w:tplc="505C69B8" w:tentative="1">
      <w:start w:val="1"/>
      <w:numFmt w:val="lowerRoman"/>
      <w:lvlText w:val="%7."/>
      <w:lvlJc w:val="right"/>
      <w:pPr>
        <w:tabs>
          <w:tab w:val="num" w:pos="5040"/>
        </w:tabs>
        <w:ind w:left="5040" w:hanging="360"/>
      </w:pPr>
    </w:lvl>
    <w:lvl w:ilvl="7" w:tplc="43441078" w:tentative="1">
      <w:start w:val="1"/>
      <w:numFmt w:val="lowerRoman"/>
      <w:lvlText w:val="%8."/>
      <w:lvlJc w:val="right"/>
      <w:pPr>
        <w:tabs>
          <w:tab w:val="num" w:pos="5760"/>
        </w:tabs>
        <w:ind w:left="5760" w:hanging="360"/>
      </w:pPr>
    </w:lvl>
    <w:lvl w:ilvl="8" w:tplc="3DCC04BA" w:tentative="1">
      <w:start w:val="1"/>
      <w:numFmt w:val="lowerRoman"/>
      <w:lvlText w:val="%9."/>
      <w:lvlJc w:val="right"/>
      <w:pPr>
        <w:tabs>
          <w:tab w:val="num" w:pos="6480"/>
        </w:tabs>
        <w:ind w:left="6480" w:hanging="360"/>
      </w:pPr>
    </w:lvl>
  </w:abstractNum>
  <w:abstractNum w:abstractNumId="17" w15:restartNumberingAfterBreak="0">
    <w:nsid w:val="71257AD5"/>
    <w:multiLevelType w:val="hybridMultilevel"/>
    <w:tmpl w:val="C102DF5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3A70E1E"/>
    <w:multiLevelType w:val="hybridMultilevel"/>
    <w:tmpl w:val="7C403C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67535B7"/>
    <w:multiLevelType w:val="hybridMultilevel"/>
    <w:tmpl w:val="DD581356"/>
    <w:lvl w:ilvl="0" w:tplc="04100001">
      <w:start w:val="1"/>
      <w:numFmt w:val="bullet"/>
      <w:lvlText w:val=""/>
      <w:lvlJc w:val="left"/>
      <w:pPr>
        <w:ind w:left="2235" w:hanging="360"/>
      </w:pPr>
      <w:rPr>
        <w:rFonts w:ascii="Symbol" w:hAnsi="Symbol" w:hint="default"/>
      </w:rPr>
    </w:lvl>
    <w:lvl w:ilvl="1" w:tplc="04100003" w:tentative="1">
      <w:start w:val="1"/>
      <w:numFmt w:val="bullet"/>
      <w:lvlText w:val="o"/>
      <w:lvlJc w:val="left"/>
      <w:pPr>
        <w:ind w:left="2955" w:hanging="360"/>
      </w:pPr>
      <w:rPr>
        <w:rFonts w:ascii="Courier New" w:hAnsi="Courier New" w:cs="Courier New" w:hint="default"/>
      </w:rPr>
    </w:lvl>
    <w:lvl w:ilvl="2" w:tplc="04100005" w:tentative="1">
      <w:start w:val="1"/>
      <w:numFmt w:val="bullet"/>
      <w:lvlText w:val=""/>
      <w:lvlJc w:val="left"/>
      <w:pPr>
        <w:ind w:left="3675" w:hanging="360"/>
      </w:pPr>
      <w:rPr>
        <w:rFonts w:ascii="Wingdings" w:hAnsi="Wingdings" w:hint="default"/>
      </w:rPr>
    </w:lvl>
    <w:lvl w:ilvl="3" w:tplc="04100001" w:tentative="1">
      <w:start w:val="1"/>
      <w:numFmt w:val="bullet"/>
      <w:lvlText w:val=""/>
      <w:lvlJc w:val="left"/>
      <w:pPr>
        <w:ind w:left="4395" w:hanging="360"/>
      </w:pPr>
      <w:rPr>
        <w:rFonts w:ascii="Symbol" w:hAnsi="Symbol" w:hint="default"/>
      </w:rPr>
    </w:lvl>
    <w:lvl w:ilvl="4" w:tplc="04100003" w:tentative="1">
      <w:start w:val="1"/>
      <w:numFmt w:val="bullet"/>
      <w:lvlText w:val="o"/>
      <w:lvlJc w:val="left"/>
      <w:pPr>
        <w:ind w:left="5115" w:hanging="360"/>
      </w:pPr>
      <w:rPr>
        <w:rFonts w:ascii="Courier New" w:hAnsi="Courier New" w:cs="Courier New" w:hint="default"/>
      </w:rPr>
    </w:lvl>
    <w:lvl w:ilvl="5" w:tplc="04100005" w:tentative="1">
      <w:start w:val="1"/>
      <w:numFmt w:val="bullet"/>
      <w:lvlText w:val=""/>
      <w:lvlJc w:val="left"/>
      <w:pPr>
        <w:ind w:left="5835" w:hanging="360"/>
      </w:pPr>
      <w:rPr>
        <w:rFonts w:ascii="Wingdings" w:hAnsi="Wingdings" w:hint="default"/>
      </w:rPr>
    </w:lvl>
    <w:lvl w:ilvl="6" w:tplc="04100001" w:tentative="1">
      <w:start w:val="1"/>
      <w:numFmt w:val="bullet"/>
      <w:lvlText w:val=""/>
      <w:lvlJc w:val="left"/>
      <w:pPr>
        <w:ind w:left="6555" w:hanging="360"/>
      </w:pPr>
      <w:rPr>
        <w:rFonts w:ascii="Symbol" w:hAnsi="Symbol" w:hint="default"/>
      </w:rPr>
    </w:lvl>
    <w:lvl w:ilvl="7" w:tplc="04100003" w:tentative="1">
      <w:start w:val="1"/>
      <w:numFmt w:val="bullet"/>
      <w:lvlText w:val="o"/>
      <w:lvlJc w:val="left"/>
      <w:pPr>
        <w:ind w:left="7275" w:hanging="360"/>
      </w:pPr>
      <w:rPr>
        <w:rFonts w:ascii="Courier New" w:hAnsi="Courier New" w:cs="Courier New" w:hint="default"/>
      </w:rPr>
    </w:lvl>
    <w:lvl w:ilvl="8" w:tplc="04100005" w:tentative="1">
      <w:start w:val="1"/>
      <w:numFmt w:val="bullet"/>
      <w:lvlText w:val=""/>
      <w:lvlJc w:val="left"/>
      <w:pPr>
        <w:ind w:left="7995" w:hanging="360"/>
      </w:pPr>
      <w:rPr>
        <w:rFonts w:ascii="Wingdings" w:hAnsi="Wingdings" w:hint="default"/>
      </w:rPr>
    </w:lvl>
  </w:abstractNum>
  <w:abstractNum w:abstractNumId="20" w15:restartNumberingAfterBreak="0">
    <w:nsid w:val="7AE7537B"/>
    <w:multiLevelType w:val="singleLevel"/>
    <w:tmpl w:val="E8DCE9CC"/>
    <w:lvl w:ilvl="0">
      <w:numFmt w:val="bullet"/>
      <w:lvlText w:val="-"/>
      <w:lvlJc w:val="left"/>
      <w:pPr>
        <w:tabs>
          <w:tab w:val="num" w:pos="360"/>
        </w:tabs>
        <w:ind w:left="360" w:hanging="360"/>
      </w:pPr>
      <w:rPr>
        <w:rFonts w:ascii="Times New Roman" w:hAnsi="Times New Roman" w:hint="default"/>
      </w:rPr>
    </w:lvl>
  </w:abstractNum>
  <w:abstractNum w:abstractNumId="21" w15:restartNumberingAfterBreak="0">
    <w:nsid w:val="7F496D99"/>
    <w:multiLevelType w:val="hybridMultilevel"/>
    <w:tmpl w:val="921CA2A2"/>
    <w:lvl w:ilvl="0" w:tplc="040C0001">
      <w:start w:val="1"/>
      <w:numFmt w:val="bullet"/>
      <w:lvlText w:val=""/>
      <w:lvlJc w:val="left"/>
      <w:pPr>
        <w:ind w:left="1468" w:hanging="360"/>
      </w:pPr>
      <w:rPr>
        <w:rFonts w:ascii="Symbol" w:hAnsi="Symbol" w:hint="default"/>
      </w:rPr>
    </w:lvl>
    <w:lvl w:ilvl="1" w:tplc="040C0003">
      <w:start w:val="1"/>
      <w:numFmt w:val="bullet"/>
      <w:lvlText w:val="o"/>
      <w:lvlJc w:val="left"/>
      <w:pPr>
        <w:ind w:left="2188" w:hanging="360"/>
      </w:pPr>
      <w:rPr>
        <w:rFonts w:ascii="Courier New" w:hAnsi="Courier New" w:cs="Courier New" w:hint="default"/>
      </w:rPr>
    </w:lvl>
    <w:lvl w:ilvl="2" w:tplc="040C0005" w:tentative="1">
      <w:start w:val="1"/>
      <w:numFmt w:val="bullet"/>
      <w:lvlText w:val=""/>
      <w:lvlJc w:val="left"/>
      <w:pPr>
        <w:ind w:left="2908" w:hanging="360"/>
      </w:pPr>
      <w:rPr>
        <w:rFonts w:ascii="Wingdings" w:hAnsi="Wingdings" w:hint="default"/>
      </w:rPr>
    </w:lvl>
    <w:lvl w:ilvl="3" w:tplc="040C0001" w:tentative="1">
      <w:start w:val="1"/>
      <w:numFmt w:val="bullet"/>
      <w:lvlText w:val=""/>
      <w:lvlJc w:val="left"/>
      <w:pPr>
        <w:ind w:left="3628" w:hanging="360"/>
      </w:pPr>
      <w:rPr>
        <w:rFonts w:ascii="Symbol" w:hAnsi="Symbol" w:hint="default"/>
      </w:rPr>
    </w:lvl>
    <w:lvl w:ilvl="4" w:tplc="040C0003" w:tentative="1">
      <w:start w:val="1"/>
      <w:numFmt w:val="bullet"/>
      <w:lvlText w:val="o"/>
      <w:lvlJc w:val="left"/>
      <w:pPr>
        <w:ind w:left="4348" w:hanging="360"/>
      </w:pPr>
      <w:rPr>
        <w:rFonts w:ascii="Courier New" w:hAnsi="Courier New" w:cs="Courier New" w:hint="default"/>
      </w:rPr>
    </w:lvl>
    <w:lvl w:ilvl="5" w:tplc="040C0005" w:tentative="1">
      <w:start w:val="1"/>
      <w:numFmt w:val="bullet"/>
      <w:lvlText w:val=""/>
      <w:lvlJc w:val="left"/>
      <w:pPr>
        <w:ind w:left="5068" w:hanging="360"/>
      </w:pPr>
      <w:rPr>
        <w:rFonts w:ascii="Wingdings" w:hAnsi="Wingdings" w:hint="default"/>
      </w:rPr>
    </w:lvl>
    <w:lvl w:ilvl="6" w:tplc="040C0001" w:tentative="1">
      <w:start w:val="1"/>
      <w:numFmt w:val="bullet"/>
      <w:lvlText w:val=""/>
      <w:lvlJc w:val="left"/>
      <w:pPr>
        <w:ind w:left="5788" w:hanging="360"/>
      </w:pPr>
      <w:rPr>
        <w:rFonts w:ascii="Symbol" w:hAnsi="Symbol" w:hint="default"/>
      </w:rPr>
    </w:lvl>
    <w:lvl w:ilvl="7" w:tplc="040C0003" w:tentative="1">
      <w:start w:val="1"/>
      <w:numFmt w:val="bullet"/>
      <w:lvlText w:val="o"/>
      <w:lvlJc w:val="left"/>
      <w:pPr>
        <w:ind w:left="6508" w:hanging="360"/>
      </w:pPr>
      <w:rPr>
        <w:rFonts w:ascii="Courier New" w:hAnsi="Courier New" w:cs="Courier New" w:hint="default"/>
      </w:rPr>
    </w:lvl>
    <w:lvl w:ilvl="8" w:tplc="040C0005" w:tentative="1">
      <w:start w:val="1"/>
      <w:numFmt w:val="bullet"/>
      <w:lvlText w:val=""/>
      <w:lvlJc w:val="left"/>
      <w:pPr>
        <w:ind w:left="7228" w:hanging="360"/>
      </w:pPr>
      <w:rPr>
        <w:rFonts w:ascii="Wingdings" w:hAnsi="Wingdings" w:hint="default"/>
      </w:rPr>
    </w:lvl>
  </w:abstractNum>
  <w:num w:numId="1">
    <w:abstractNumId w:val="7"/>
  </w:num>
  <w:num w:numId="2">
    <w:abstractNumId w:val="20"/>
  </w:num>
  <w:num w:numId="3">
    <w:abstractNumId w:val="2"/>
  </w:num>
  <w:num w:numId="4">
    <w:abstractNumId w:val="5"/>
  </w:num>
  <w:num w:numId="5">
    <w:abstractNumId w:val="8"/>
  </w:num>
  <w:num w:numId="6">
    <w:abstractNumId w:val="16"/>
  </w:num>
  <w:num w:numId="7">
    <w:abstractNumId w:val="9"/>
  </w:num>
  <w:num w:numId="8">
    <w:abstractNumId w:val="3"/>
  </w:num>
  <w:num w:numId="9">
    <w:abstractNumId w:val="15"/>
  </w:num>
  <w:num w:numId="10">
    <w:abstractNumId w:val="4"/>
  </w:num>
  <w:num w:numId="11">
    <w:abstractNumId w:val="1"/>
  </w:num>
  <w:num w:numId="12">
    <w:abstractNumId w:val="13"/>
  </w:num>
  <w:num w:numId="13">
    <w:abstractNumId w:val="17"/>
  </w:num>
  <w:num w:numId="14">
    <w:abstractNumId w:val="0"/>
  </w:num>
  <w:num w:numId="15">
    <w:abstractNumId w:val="18"/>
  </w:num>
  <w:num w:numId="16">
    <w:abstractNumId w:val="6"/>
  </w:num>
  <w:num w:numId="17">
    <w:abstractNumId w:val="12"/>
  </w:num>
  <w:num w:numId="18">
    <w:abstractNumId w:val="10"/>
  </w:num>
  <w:num w:numId="19">
    <w:abstractNumId w:val="11"/>
  </w:num>
  <w:num w:numId="20">
    <w:abstractNumId w:val="14"/>
  </w:num>
  <w:num w:numId="21">
    <w:abstractNumId w:val="21"/>
  </w:num>
  <w:num w:numId="22">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UIS Aurelien (SAFRAN AIRCRAFT ENGINES)">
    <w15:presenceInfo w15:providerId="AD" w15:userId="S-1-5-21-1328869605-3439587695-4050837491-302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US" w:vendorID="64" w:dllVersion="131078" w:nlCheck="1" w:checkStyle="0"/>
  <w:activeWritingStyle w:appName="MSWord" w:lang="en-GB" w:vendorID="64" w:dllVersion="131077" w:nlCheck="1" w:checkStyle="1"/>
  <w:activeWritingStyle w:appName="MSWord" w:lang="en-US" w:vendorID="64" w:dllVersion="131077" w:nlCheck="1" w:checkStyle="1"/>
  <w:activeWritingStyle w:appName="MSWord" w:lang="fr-FR" w:vendorID="64" w:dllVersion="131078" w:nlCheck="1" w:checkStyle="0"/>
  <w:activeWritingStyle w:appName="MSWord" w:lang="it-IT"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283"/>
  <w:drawingGridHorizontalSpacing w:val="24"/>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1B"/>
    <w:rsid w:val="000000DD"/>
    <w:rsid w:val="000147E0"/>
    <w:rsid w:val="00015B5D"/>
    <w:rsid w:val="00025E6C"/>
    <w:rsid w:val="00033894"/>
    <w:rsid w:val="00033A59"/>
    <w:rsid w:val="00056E1F"/>
    <w:rsid w:val="00067A46"/>
    <w:rsid w:val="00070985"/>
    <w:rsid w:val="00074C85"/>
    <w:rsid w:val="00076422"/>
    <w:rsid w:val="000A44C3"/>
    <w:rsid w:val="000B26AB"/>
    <w:rsid w:val="000B38D7"/>
    <w:rsid w:val="000B7B58"/>
    <w:rsid w:val="000B7C1A"/>
    <w:rsid w:val="000D01A3"/>
    <w:rsid w:val="000E4B96"/>
    <w:rsid w:val="000F1E1F"/>
    <w:rsid w:val="001021A4"/>
    <w:rsid w:val="0010377F"/>
    <w:rsid w:val="00103B56"/>
    <w:rsid w:val="0010451C"/>
    <w:rsid w:val="00107B5E"/>
    <w:rsid w:val="001207F4"/>
    <w:rsid w:val="001236BA"/>
    <w:rsid w:val="001339A3"/>
    <w:rsid w:val="001501A2"/>
    <w:rsid w:val="0015275B"/>
    <w:rsid w:val="001535FE"/>
    <w:rsid w:val="00156B12"/>
    <w:rsid w:val="00157DA3"/>
    <w:rsid w:val="00164270"/>
    <w:rsid w:val="00166A6E"/>
    <w:rsid w:val="00172686"/>
    <w:rsid w:val="00176173"/>
    <w:rsid w:val="00180ACE"/>
    <w:rsid w:val="00181E1B"/>
    <w:rsid w:val="0018463E"/>
    <w:rsid w:val="00190F1F"/>
    <w:rsid w:val="00197351"/>
    <w:rsid w:val="001B09BD"/>
    <w:rsid w:val="001B2B57"/>
    <w:rsid w:val="001B5C74"/>
    <w:rsid w:val="001B76B8"/>
    <w:rsid w:val="001C1629"/>
    <w:rsid w:val="001C4B66"/>
    <w:rsid w:val="001D3A18"/>
    <w:rsid w:val="001F119D"/>
    <w:rsid w:val="001F4AB4"/>
    <w:rsid w:val="001F4E76"/>
    <w:rsid w:val="001F54E5"/>
    <w:rsid w:val="001F69AD"/>
    <w:rsid w:val="001F7FDD"/>
    <w:rsid w:val="00212C7C"/>
    <w:rsid w:val="002217F5"/>
    <w:rsid w:val="00237FAB"/>
    <w:rsid w:val="0025048A"/>
    <w:rsid w:val="00256796"/>
    <w:rsid w:val="00266B5A"/>
    <w:rsid w:val="002825E9"/>
    <w:rsid w:val="002934AF"/>
    <w:rsid w:val="002A0D3D"/>
    <w:rsid w:val="002A209D"/>
    <w:rsid w:val="002B4307"/>
    <w:rsid w:val="002C6611"/>
    <w:rsid w:val="002D475D"/>
    <w:rsid w:val="002D5B7C"/>
    <w:rsid w:val="002E6F68"/>
    <w:rsid w:val="002F48A7"/>
    <w:rsid w:val="00302947"/>
    <w:rsid w:val="00325950"/>
    <w:rsid w:val="00327375"/>
    <w:rsid w:val="003274B1"/>
    <w:rsid w:val="003352C9"/>
    <w:rsid w:val="00337135"/>
    <w:rsid w:val="003751F1"/>
    <w:rsid w:val="0037521D"/>
    <w:rsid w:val="00391103"/>
    <w:rsid w:val="003C30E9"/>
    <w:rsid w:val="003C58EB"/>
    <w:rsid w:val="003D6349"/>
    <w:rsid w:val="003E00C8"/>
    <w:rsid w:val="003F3D0E"/>
    <w:rsid w:val="00407277"/>
    <w:rsid w:val="00425EC2"/>
    <w:rsid w:val="00430B96"/>
    <w:rsid w:val="00440046"/>
    <w:rsid w:val="0045233B"/>
    <w:rsid w:val="004526AB"/>
    <w:rsid w:val="004526B8"/>
    <w:rsid w:val="00461A3C"/>
    <w:rsid w:val="00480A8C"/>
    <w:rsid w:val="00481018"/>
    <w:rsid w:val="0048127F"/>
    <w:rsid w:val="004869DB"/>
    <w:rsid w:val="004A63E2"/>
    <w:rsid w:val="004D0AEE"/>
    <w:rsid w:val="004D4181"/>
    <w:rsid w:val="005148A2"/>
    <w:rsid w:val="0052073F"/>
    <w:rsid w:val="00523160"/>
    <w:rsid w:val="00524AB1"/>
    <w:rsid w:val="0052630E"/>
    <w:rsid w:val="00561C34"/>
    <w:rsid w:val="00563061"/>
    <w:rsid w:val="00563155"/>
    <w:rsid w:val="0056593C"/>
    <w:rsid w:val="00574232"/>
    <w:rsid w:val="00582200"/>
    <w:rsid w:val="00582D22"/>
    <w:rsid w:val="00583A8C"/>
    <w:rsid w:val="005870F8"/>
    <w:rsid w:val="0059240E"/>
    <w:rsid w:val="00595307"/>
    <w:rsid w:val="005A330D"/>
    <w:rsid w:val="005A3F54"/>
    <w:rsid w:val="005B3D4A"/>
    <w:rsid w:val="005B47BA"/>
    <w:rsid w:val="005C0914"/>
    <w:rsid w:val="005D0233"/>
    <w:rsid w:val="005D58D0"/>
    <w:rsid w:val="005E474B"/>
    <w:rsid w:val="005E638C"/>
    <w:rsid w:val="005F5F58"/>
    <w:rsid w:val="00611821"/>
    <w:rsid w:val="0061202A"/>
    <w:rsid w:val="00617981"/>
    <w:rsid w:val="00624DD8"/>
    <w:rsid w:val="00633E8B"/>
    <w:rsid w:val="00667B47"/>
    <w:rsid w:val="0067022D"/>
    <w:rsid w:val="00670785"/>
    <w:rsid w:val="006943F5"/>
    <w:rsid w:val="006A05D2"/>
    <w:rsid w:val="006A0D92"/>
    <w:rsid w:val="006A4C58"/>
    <w:rsid w:val="006C7D21"/>
    <w:rsid w:val="006D1F69"/>
    <w:rsid w:val="006E2356"/>
    <w:rsid w:val="006F2F10"/>
    <w:rsid w:val="006F46C5"/>
    <w:rsid w:val="006F5D1B"/>
    <w:rsid w:val="0070342D"/>
    <w:rsid w:val="007043AB"/>
    <w:rsid w:val="00721823"/>
    <w:rsid w:val="0074749D"/>
    <w:rsid w:val="00757A33"/>
    <w:rsid w:val="00765FED"/>
    <w:rsid w:val="00780105"/>
    <w:rsid w:val="007812C8"/>
    <w:rsid w:val="007827B2"/>
    <w:rsid w:val="00786641"/>
    <w:rsid w:val="0079110A"/>
    <w:rsid w:val="00793713"/>
    <w:rsid w:val="00795120"/>
    <w:rsid w:val="007A6212"/>
    <w:rsid w:val="007B1162"/>
    <w:rsid w:val="007D1B9D"/>
    <w:rsid w:val="007D1F91"/>
    <w:rsid w:val="007D30E1"/>
    <w:rsid w:val="007F3033"/>
    <w:rsid w:val="0080319E"/>
    <w:rsid w:val="00803D54"/>
    <w:rsid w:val="00807223"/>
    <w:rsid w:val="00810D6E"/>
    <w:rsid w:val="008110EB"/>
    <w:rsid w:val="008215F6"/>
    <w:rsid w:val="00845B7D"/>
    <w:rsid w:val="00853F5C"/>
    <w:rsid w:val="008604FC"/>
    <w:rsid w:val="0086056B"/>
    <w:rsid w:val="008617C6"/>
    <w:rsid w:val="00861FFA"/>
    <w:rsid w:val="00874328"/>
    <w:rsid w:val="00874B77"/>
    <w:rsid w:val="00876390"/>
    <w:rsid w:val="00886FDD"/>
    <w:rsid w:val="00895988"/>
    <w:rsid w:val="00895A10"/>
    <w:rsid w:val="008A537F"/>
    <w:rsid w:val="008B36EB"/>
    <w:rsid w:val="008D44D3"/>
    <w:rsid w:val="008E5535"/>
    <w:rsid w:val="008E5589"/>
    <w:rsid w:val="008F0709"/>
    <w:rsid w:val="008F07E4"/>
    <w:rsid w:val="008F5459"/>
    <w:rsid w:val="00904046"/>
    <w:rsid w:val="009043C4"/>
    <w:rsid w:val="0091240F"/>
    <w:rsid w:val="00914F36"/>
    <w:rsid w:val="00922B9F"/>
    <w:rsid w:val="00935B22"/>
    <w:rsid w:val="00945F4F"/>
    <w:rsid w:val="0095282B"/>
    <w:rsid w:val="00953C9B"/>
    <w:rsid w:val="00954E42"/>
    <w:rsid w:val="009623DC"/>
    <w:rsid w:val="00965BBD"/>
    <w:rsid w:val="009703CA"/>
    <w:rsid w:val="00977DF4"/>
    <w:rsid w:val="00987607"/>
    <w:rsid w:val="009909DF"/>
    <w:rsid w:val="00992A93"/>
    <w:rsid w:val="009A09AC"/>
    <w:rsid w:val="009A3A56"/>
    <w:rsid w:val="009B304E"/>
    <w:rsid w:val="009B499C"/>
    <w:rsid w:val="009C40EA"/>
    <w:rsid w:val="009D5115"/>
    <w:rsid w:val="009E2110"/>
    <w:rsid w:val="009E75D1"/>
    <w:rsid w:val="009F51AF"/>
    <w:rsid w:val="00A00D85"/>
    <w:rsid w:val="00A0582D"/>
    <w:rsid w:val="00A10E60"/>
    <w:rsid w:val="00A448B0"/>
    <w:rsid w:val="00A47D90"/>
    <w:rsid w:val="00A52D0E"/>
    <w:rsid w:val="00A5629B"/>
    <w:rsid w:val="00A732E8"/>
    <w:rsid w:val="00A75AED"/>
    <w:rsid w:val="00A868DC"/>
    <w:rsid w:val="00A94CD6"/>
    <w:rsid w:val="00AA54B8"/>
    <w:rsid w:val="00AA5BBE"/>
    <w:rsid w:val="00AA7E7B"/>
    <w:rsid w:val="00AA7EF9"/>
    <w:rsid w:val="00AB64C2"/>
    <w:rsid w:val="00AB71E6"/>
    <w:rsid w:val="00AC3056"/>
    <w:rsid w:val="00AD208D"/>
    <w:rsid w:val="00AD520E"/>
    <w:rsid w:val="00AE0545"/>
    <w:rsid w:val="00AE6EFA"/>
    <w:rsid w:val="00AF27F3"/>
    <w:rsid w:val="00AF3469"/>
    <w:rsid w:val="00B06472"/>
    <w:rsid w:val="00B07B5B"/>
    <w:rsid w:val="00B151D8"/>
    <w:rsid w:val="00B20218"/>
    <w:rsid w:val="00B25312"/>
    <w:rsid w:val="00B25FC8"/>
    <w:rsid w:val="00B3723F"/>
    <w:rsid w:val="00B53B53"/>
    <w:rsid w:val="00B5485B"/>
    <w:rsid w:val="00B600D3"/>
    <w:rsid w:val="00B609D7"/>
    <w:rsid w:val="00B6263B"/>
    <w:rsid w:val="00B6423E"/>
    <w:rsid w:val="00B832F4"/>
    <w:rsid w:val="00B83D86"/>
    <w:rsid w:val="00B91A86"/>
    <w:rsid w:val="00BB1DD2"/>
    <w:rsid w:val="00BD7D0C"/>
    <w:rsid w:val="00BE1825"/>
    <w:rsid w:val="00BE366F"/>
    <w:rsid w:val="00BF410F"/>
    <w:rsid w:val="00C0365A"/>
    <w:rsid w:val="00C118B4"/>
    <w:rsid w:val="00C21588"/>
    <w:rsid w:val="00C30DD8"/>
    <w:rsid w:val="00C35167"/>
    <w:rsid w:val="00C3550B"/>
    <w:rsid w:val="00C36DC6"/>
    <w:rsid w:val="00C46EB2"/>
    <w:rsid w:val="00C52716"/>
    <w:rsid w:val="00C65748"/>
    <w:rsid w:val="00C661FB"/>
    <w:rsid w:val="00C8212D"/>
    <w:rsid w:val="00C922B1"/>
    <w:rsid w:val="00C97B16"/>
    <w:rsid w:val="00CA1285"/>
    <w:rsid w:val="00CA647F"/>
    <w:rsid w:val="00CB789D"/>
    <w:rsid w:val="00CC4D83"/>
    <w:rsid w:val="00CD72E2"/>
    <w:rsid w:val="00CE4F43"/>
    <w:rsid w:val="00CE59F8"/>
    <w:rsid w:val="00CE7CD8"/>
    <w:rsid w:val="00CF15E6"/>
    <w:rsid w:val="00CF2575"/>
    <w:rsid w:val="00D00360"/>
    <w:rsid w:val="00D01540"/>
    <w:rsid w:val="00D02A24"/>
    <w:rsid w:val="00D03507"/>
    <w:rsid w:val="00D113F8"/>
    <w:rsid w:val="00D1472A"/>
    <w:rsid w:val="00D20DC4"/>
    <w:rsid w:val="00D23373"/>
    <w:rsid w:val="00D400A5"/>
    <w:rsid w:val="00D562A0"/>
    <w:rsid w:val="00D7606B"/>
    <w:rsid w:val="00D84ED5"/>
    <w:rsid w:val="00D91D08"/>
    <w:rsid w:val="00D95BBF"/>
    <w:rsid w:val="00DA5F36"/>
    <w:rsid w:val="00DB072D"/>
    <w:rsid w:val="00DD36BE"/>
    <w:rsid w:val="00DD6B84"/>
    <w:rsid w:val="00DE4690"/>
    <w:rsid w:val="00DE735B"/>
    <w:rsid w:val="00E01A74"/>
    <w:rsid w:val="00E14FE0"/>
    <w:rsid w:val="00E300BC"/>
    <w:rsid w:val="00E33604"/>
    <w:rsid w:val="00E42C17"/>
    <w:rsid w:val="00E62256"/>
    <w:rsid w:val="00E65550"/>
    <w:rsid w:val="00E746B9"/>
    <w:rsid w:val="00E753A5"/>
    <w:rsid w:val="00E75824"/>
    <w:rsid w:val="00E84919"/>
    <w:rsid w:val="00E926E0"/>
    <w:rsid w:val="00E93AB9"/>
    <w:rsid w:val="00E97698"/>
    <w:rsid w:val="00EA13E6"/>
    <w:rsid w:val="00EA40CD"/>
    <w:rsid w:val="00ED51F6"/>
    <w:rsid w:val="00EE67FC"/>
    <w:rsid w:val="00EF4979"/>
    <w:rsid w:val="00EF5A67"/>
    <w:rsid w:val="00F16CAA"/>
    <w:rsid w:val="00F21ABF"/>
    <w:rsid w:val="00F3656B"/>
    <w:rsid w:val="00F401B8"/>
    <w:rsid w:val="00F413B3"/>
    <w:rsid w:val="00F74952"/>
    <w:rsid w:val="00F762BC"/>
    <w:rsid w:val="00F93DDD"/>
    <w:rsid w:val="00F95F25"/>
    <w:rsid w:val="00FA025F"/>
    <w:rsid w:val="00FA3BBC"/>
    <w:rsid w:val="00FA7D74"/>
    <w:rsid w:val="00FC1476"/>
    <w:rsid w:val="00FC36CD"/>
    <w:rsid w:val="00FD0B83"/>
    <w:rsid w:val="00FD3981"/>
    <w:rsid w:val="00FD4C4A"/>
    <w:rsid w:val="00FE0E0D"/>
    <w:rsid w:val="00FE39FD"/>
    <w:rsid w:val="00FE6855"/>
    <w:rsid w:val="00FE77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BB28631-1295-4877-BEAA-545B245DA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EC2"/>
    <w:rPr>
      <w:lang w:eastAsia="en-US"/>
    </w:rPr>
  </w:style>
  <w:style w:type="paragraph" w:styleId="Titre1">
    <w:name w:val="heading 1"/>
    <w:basedOn w:val="Normal"/>
    <w:next w:val="Normal"/>
    <w:qFormat/>
    <w:rsid w:val="00425EC2"/>
    <w:pPr>
      <w:keepNext/>
      <w:ind w:left="-57"/>
      <w:jc w:val="right"/>
      <w:outlineLvl w:val="0"/>
    </w:pPr>
    <w:rPr>
      <w:rFonts w:ascii="Arial" w:hAnsi="Arial"/>
      <w:b/>
    </w:rPr>
  </w:style>
  <w:style w:type="paragraph" w:styleId="Titre2">
    <w:name w:val="heading 2"/>
    <w:basedOn w:val="Normal"/>
    <w:next w:val="Normal"/>
    <w:qFormat/>
    <w:rsid w:val="00425EC2"/>
    <w:pPr>
      <w:keepNext/>
      <w:tabs>
        <w:tab w:val="left" w:pos="3600"/>
      </w:tabs>
      <w:outlineLvl w:val="1"/>
    </w:pPr>
    <w:rPr>
      <w:rFonts w:ascii="Arial" w:hAnsi="Arial"/>
      <w:b/>
    </w:rPr>
  </w:style>
  <w:style w:type="paragraph" w:styleId="Titre3">
    <w:name w:val="heading 3"/>
    <w:basedOn w:val="Normal"/>
    <w:next w:val="Normal"/>
    <w:qFormat/>
    <w:rsid w:val="00425EC2"/>
    <w:pPr>
      <w:keepNext/>
      <w:tabs>
        <w:tab w:val="left" w:pos="2862"/>
        <w:tab w:val="right" w:pos="4032"/>
      </w:tabs>
      <w:jc w:val="center"/>
      <w:outlineLvl w:val="2"/>
    </w:pPr>
    <w:rPr>
      <w:rFonts w:ascii="Arial" w:hAnsi="Arial"/>
      <w:b/>
      <w:sz w:val="25"/>
    </w:rPr>
  </w:style>
  <w:style w:type="paragraph" w:styleId="Titre4">
    <w:name w:val="heading 4"/>
    <w:basedOn w:val="Normal"/>
    <w:next w:val="Normal"/>
    <w:qFormat/>
    <w:rsid w:val="00425EC2"/>
    <w:pPr>
      <w:keepNext/>
      <w:tabs>
        <w:tab w:val="left" w:pos="3600"/>
      </w:tabs>
      <w:ind w:left="-57"/>
      <w:outlineLvl w:val="3"/>
    </w:pPr>
    <w:rPr>
      <w:rFonts w:ascii="Arial" w:hAnsi="Arial"/>
      <w:b/>
    </w:rPr>
  </w:style>
  <w:style w:type="paragraph" w:styleId="Titre5">
    <w:name w:val="heading 5"/>
    <w:basedOn w:val="Normal"/>
    <w:next w:val="Normal"/>
    <w:qFormat/>
    <w:rsid w:val="00425EC2"/>
    <w:pPr>
      <w:keepNext/>
      <w:tabs>
        <w:tab w:val="left" w:pos="360"/>
      </w:tabs>
      <w:outlineLvl w:val="4"/>
    </w:pPr>
    <w:rPr>
      <w:rFonts w:ascii="Arial" w:hAnsi="Arial"/>
      <w:b/>
      <w:sz w:val="18"/>
    </w:rPr>
  </w:style>
  <w:style w:type="paragraph" w:styleId="Titre6">
    <w:name w:val="heading 6"/>
    <w:basedOn w:val="Normal"/>
    <w:next w:val="Normal"/>
    <w:qFormat/>
    <w:rsid w:val="00425EC2"/>
    <w:pPr>
      <w:keepNext/>
      <w:tabs>
        <w:tab w:val="left" w:pos="1080"/>
        <w:tab w:val="left" w:pos="2340"/>
      </w:tabs>
      <w:outlineLvl w:val="5"/>
    </w:pPr>
    <w:rPr>
      <w:rFonts w:ascii="Arial" w:hAnsi="Arial"/>
      <w:b/>
      <w:bCs/>
      <w:sz w:val="16"/>
    </w:rPr>
  </w:style>
  <w:style w:type="paragraph" w:styleId="Titre7">
    <w:name w:val="heading 7"/>
    <w:basedOn w:val="Normal"/>
    <w:next w:val="Normal"/>
    <w:qFormat/>
    <w:rsid w:val="00425EC2"/>
    <w:pPr>
      <w:keepNext/>
      <w:jc w:val="center"/>
      <w:outlineLvl w:val="6"/>
    </w:pPr>
    <w:rPr>
      <w:rFonts w:ascii="Arial" w:hAnsi="Arial"/>
      <w:b/>
      <w:sz w:val="24"/>
      <w:lang w:val="en-US"/>
    </w:rPr>
  </w:style>
  <w:style w:type="paragraph" w:styleId="Titre8">
    <w:name w:val="heading 8"/>
    <w:basedOn w:val="Normal"/>
    <w:next w:val="Normal"/>
    <w:qFormat/>
    <w:rsid w:val="00425EC2"/>
    <w:pPr>
      <w:keepNext/>
      <w:tabs>
        <w:tab w:val="left" w:pos="360"/>
      </w:tabs>
      <w:jc w:val="right"/>
      <w:outlineLvl w:val="7"/>
    </w:pPr>
    <w:rPr>
      <w:rFonts w:ascii="Arial" w:hAnsi="Arial"/>
      <w:b/>
      <w:sz w:val="18"/>
    </w:rPr>
  </w:style>
  <w:style w:type="paragraph" w:styleId="Titre9">
    <w:name w:val="heading 9"/>
    <w:basedOn w:val="Normal"/>
    <w:next w:val="Normal"/>
    <w:qFormat/>
    <w:rsid w:val="00425EC2"/>
    <w:pPr>
      <w:keepNext/>
      <w:tabs>
        <w:tab w:val="left" w:pos="1080"/>
        <w:tab w:val="left" w:pos="2340"/>
      </w:tabs>
      <w:ind w:hanging="96"/>
      <w:jc w:val="right"/>
      <w:outlineLvl w:val="8"/>
    </w:pPr>
    <w:rPr>
      <w:rFonts w:ascii="Arial" w:hAnsi="Arial" w:cs="Arial"/>
      <w:b/>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QPbodytext">
    <w:name w:val="GQP_body text"/>
    <w:basedOn w:val="Normal"/>
    <w:rsid w:val="00425EC2"/>
    <w:pPr>
      <w:keepLines/>
      <w:spacing w:before="60"/>
      <w:ind w:right="72"/>
      <w:jc w:val="both"/>
    </w:pPr>
    <w:rPr>
      <w:rFonts w:ascii="Verdana" w:hAnsi="Verdana"/>
    </w:rPr>
  </w:style>
  <w:style w:type="paragraph" w:styleId="En-tte">
    <w:name w:val="header"/>
    <w:basedOn w:val="Normal"/>
    <w:rsid w:val="00425EC2"/>
    <w:pPr>
      <w:tabs>
        <w:tab w:val="center" w:pos="4320"/>
        <w:tab w:val="right" w:pos="8640"/>
      </w:tabs>
    </w:pPr>
    <w:rPr>
      <w:lang w:val="en-US"/>
    </w:rPr>
  </w:style>
  <w:style w:type="paragraph" w:styleId="Corpsdetexte">
    <w:name w:val="Body Text"/>
    <w:basedOn w:val="Normal"/>
    <w:rsid w:val="00425EC2"/>
    <w:pPr>
      <w:tabs>
        <w:tab w:val="left" w:pos="360"/>
        <w:tab w:val="left" w:pos="1890"/>
        <w:tab w:val="left" w:pos="2160"/>
        <w:tab w:val="left" w:pos="2520"/>
        <w:tab w:val="left" w:pos="3780"/>
        <w:tab w:val="left" w:pos="4140"/>
      </w:tabs>
    </w:pPr>
    <w:rPr>
      <w:rFonts w:ascii="Arial" w:hAnsi="Arial"/>
      <w:sz w:val="16"/>
      <w:lang w:val="en-US"/>
    </w:rPr>
  </w:style>
  <w:style w:type="character" w:styleId="Numrodepage">
    <w:name w:val="page number"/>
    <w:basedOn w:val="Policepardfaut"/>
    <w:rsid w:val="00425EC2"/>
  </w:style>
  <w:style w:type="paragraph" w:styleId="Pieddepage">
    <w:name w:val="footer"/>
    <w:basedOn w:val="Normal"/>
    <w:rsid w:val="00425EC2"/>
    <w:pPr>
      <w:tabs>
        <w:tab w:val="center" w:pos="4320"/>
        <w:tab w:val="right" w:pos="8640"/>
      </w:tabs>
    </w:pPr>
    <w:rPr>
      <w:lang w:val="en-US"/>
    </w:rPr>
  </w:style>
  <w:style w:type="paragraph" w:styleId="Textedebulles">
    <w:name w:val="Balloon Text"/>
    <w:basedOn w:val="Normal"/>
    <w:semiHidden/>
    <w:rsid w:val="00425EC2"/>
    <w:rPr>
      <w:rFonts w:ascii="Tahoma" w:hAnsi="Tahoma" w:cs="Tahoma"/>
      <w:sz w:val="16"/>
      <w:szCs w:val="16"/>
    </w:rPr>
  </w:style>
  <w:style w:type="table" w:styleId="Grilledutableau">
    <w:name w:val="Table Grid"/>
    <w:basedOn w:val="TableauNormal"/>
    <w:rsid w:val="009F51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qFormat/>
    <w:rsid w:val="006C7D21"/>
    <w:rPr>
      <w:i/>
      <w:iCs/>
    </w:rPr>
  </w:style>
  <w:style w:type="paragraph" w:customStyle="1" w:styleId="Default">
    <w:name w:val="Default"/>
    <w:rsid w:val="00574232"/>
    <w:pPr>
      <w:autoSpaceDE w:val="0"/>
      <w:autoSpaceDN w:val="0"/>
      <w:adjustRightInd w:val="0"/>
    </w:pPr>
    <w:rPr>
      <w:rFonts w:ascii="Arial" w:hAnsi="Arial" w:cs="Arial"/>
      <w:color w:val="000000"/>
      <w:sz w:val="24"/>
      <w:szCs w:val="24"/>
      <w:lang w:val="it-IT"/>
    </w:rPr>
  </w:style>
  <w:style w:type="character" w:styleId="Marquedecommentaire">
    <w:name w:val="annotation reference"/>
    <w:basedOn w:val="Policepardfaut"/>
    <w:semiHidden/>
    <w:unhideWhenUsed/>
    <w:rsid w:val="001501A2"/>
    <w:rPr>
      <w:sz w:val="16"/>
      <w:szCs w:val="16"/>
    </w:rPr>
  </w:style>
  <w:style w:type="paragraph" w:styleId="Commentaire">
    <w:name w:val="annotation text"/>
    <w:basedOn w:val="Normal"/>
    <w:link w:val="CommentaireCar"/>
    <w:semiHidden/>
    <w:unhideWhenUsed/>
    <w:rsid w:val="001501A2"/>
  </w:style>
  <w:style w:type="character" w:customStyle="1" w:styleId="CommentaireCar">
    <w:name w:val="Commentaire Car"/>
    <w:basedOn w:val="Policepardfaut"/>
    <w:link w:val="Commentaire"/>
    <w:semiHidden/>
    <w:rsid w:val="001501A2"/>
    <w:rPr>
      <w:lang w:eastAsia="en-US"/>
    </w:rPr>
  </w:style>
  <w:style w:type="paragraph" w:styleId="Objetducommentaire">
    <w:name w:val="annotation subject"/>
    <w:basedOn w:val="Commentaire"/>
    <w:next w:val="Commentaire"/>
    <w:link w:val="ObjetducommentaireCar"/>
    <w:semiHidden/>
    <w:unhideWhenUsed/>
    <w:rsid w:val="001501A2"/>
    <w:rPr>
      <w:b/>
      <w:bCs/>
    </w:rPr>
  </w:style>
  <w:style w:type="character" w:customStyle="1" w:styleId="ObjetducommentaireCar">
    <w:name w:val="Objet du commentaire Car"/>
    <w:basedOn w:val="CommentaireCar"/>
    <w:link w:val="Objetducommentaire"/>
    <w:semiHidden/>
    <w:rsid w:val="001501A2"/>
    <w:rPr>
      <w:b/>
      <w:bCs/>
      <w:lang w:eastAsia="en-US"/>
    </w:rPr>
  </w:style>
  <w:style w:type="paragraph" w:styleId="Paragraphedeliste">
    <w:name w:val="List Paragraph"/>
    <w:basedOn w:val="Normal"/>
    <w:uiPriority w:val="34"/>
    <w:qFormat/>
    <w:rsid w:val="004A63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82052">
      <w:bodyDiv w:val="1"/>
      <w:marLeft w:val="0"/>
      <w:marRight w:val="0"/>
      <w:marTop w:val="0"/>
      <w:marBottom w:val="0"/>
      <w:divBdr>
        <w:top w:val="none" w:sz="0" w:space="0" w:color="auto"/>
        <w:left w:val="none" w:sz="0" w:space="0" w:color="auto"/>
        <w:bottom w:val="none" w:sz="0" w:space="0" w:color="auto"/>
        <w:right w:val="none" w:sz="0" w:space="0" w:color="auto"/>
      </w:divBdr>
    </w:div>
    <w:div w:id="101484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oleObject" Target="embeddings/oleObject4.bin"/><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oleObject" Target="embeddings/oleObject2.bin"/><Relationship Id="rId46" Type="http://schemas.openxmlformats.org/officeDocument/2006/relationships/oleObject" Target="embeddings/oleObject6.bin"/><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oleObject" Target="embeddings/oleObject1.bin"/><Relationship Id="rId29" Type="http://schemas.openxmlformats.org/officeDocument/2006/relationships/image" Target="media/image18.png"/><Relationship Id="rId41" Type="http://schemas.openxmlformats.org/officeDocument/2006/relationships/image" Target="media/image2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oleObject" Target="embeddings/oleObject3.bin"/><Relationship Id="rId45"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29.emf"/><Relationship Id="rId48" Type="http://schemas.microsoft.com/office/2011/relationships/people" Target="peop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8</Pages>
  <Words>1617</Words>
  <Characters>8895</Characters>
  <Application>Microsoft Office Word</Application>
  <DocSecurity>0</DocSecurity>
  <Lines>74</Lines>
  <Paragraphs>20</Paragraphs>
  <ScaleCrop>false</ScaleCrop>
  <HeadingPairs>
    <vt:vector size="8" baseType="variant">
      <vt:variant>
        <vt:lpstr>Titre</vt:lpstr>
      </vt:variant>
      <vt:variant>
        <vt:i4>1</vt:i4>
      </vt:variant>
      <vt:variant>
        <vt:lpstr>Titolo</vt:lpstr>
      </vt:variant>
      <vt:variant>
        <vt:i4>1</vt:i4>
      </vt:variant>
      <vt:variant>
        <vt:lpstr>Title</vt:lpstr>
      </vt:variant>
      <vt:variant>
        <vt:i4>1</vt:i4>
      </vt:variant>
      <vt:variant>
        <vt:lpstr>Titel</vt:lpstr>
      </vt:variant>
      <vt:variant>
        <vt:i4>1</vt:i4>
      </vt:variant>
    </vt:vector>
  </HeadingPairs>
  <TitlesOfParts>
    <vt:vector size="4" baseType="lpstr">
      <vt:lpstr>Definition Allteration Request</vt:lpstr>
      <vt:lpstr>Definition Allteration Request</vt:lpstr>
      <vt:lpstr>Definition Allteration Request</vt:lpstr>
      <vt:lpstr>Definition Allteration Request</vt:lpstr>
    </vt:vector>
  </TitlesOfParts>
  <Manager>Stuart Lee; OE; 1761</Manager>
  <Company>Rolls-Royce Deutschland</Company>
  <LinksUpToDate>false</LinksUpToDate>
  <CharactersWithSpaces>10492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Definition Allteration Request</dc:title>
  <dc:creator>leest</dc:creator>
  <cp:keywords>VA05-0122</cp:keywords>
  <dc:description>Abschnitte formatiert</dc:description>
  <cp:lastModifiedBy>LOUIS Aurelien (SAFRAN AIRCRAFT ENGINES)</cp:lastModifiedBy>
  <cp:revision>10</cp:revision>
  <cp:lastPrinted>2016-01-18T12:35:00Z</cp:lastPrinted>
  <dcterms:created xsi:type="dcterms:W3CDTF">2017-06-01T14:08:00Z</dcterms:created>
  <dcterms:modified xsi:type="dcterms:W3CDTF">2017-06-02T08:33:00Z</dcterms:modified>
  <cp:category>01402473:2010-02-08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5734832</vt:i4>
  </property>
  <property fmtid="{D5CDD505-2E9C-101B-9397-08002B2CF9AE}" pid="4" name="_EmailSubject">
    <vt:lpwstr>TRM draft minutes</vt:lpwstr>
  </property>
  <property fmtid="{D5CDD505-2E9C-101B-9397-08002B2CF9AE}" pid="5" name="_AuthorEmail">
    <vt:lpwstr>aurelien.louis@safrangroup.com</vt:lpwstr>
  </property>
  <property fmtid="{D5CDD505-2E9C-101B-9397-08002B2CF9AE}" pid="6" name="_AuthorEmailDisplayName">
    <vt:lpwstr>LOUIS Aurelien (SAFRAN AIRCRAFT ENGINES)</vt:lpwstr>
  </property>
</Properties>
</file>